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F1805" w14:textId="7E6ED038" w:rsidR="00A776CB" w:rsidRDefault="00F84BC5" w:rsidP="000D7C6C">
      <w:pPr>
        <w:rPr>
          <w:rFonts w:ascii="Palatino" w:eastAsia="Times New Roman" w:hAnsi="Palatino" w:cs="Arial"/>
          <w:color w:val="222222"/>
          <w:sz w:val="22"/>
          <w:szCs w:val="22"/>
          <w:shd w:val="clear" w:color="auto" w:fill="FFFFFF"/>
        </w:rPr>
      </w:pPr>
      <w:r w:rsidRPr="008C788D">
        <w:rPr>
          <w:rFonts w:ascii="Palatino" w:eastAsia="Times New Roman" w:hAnsi="Palatino" w:cs="Arial"/>
          <w:b/>
          <w:bCs/>
          <w:color w:val="222222"/>
          <w:sz w:val="22"/>
          <w:szCs w:val="22"/>
          <w:u w:val="single"/>
          <w:shd w:val="clear" w:color="auto" w:fill="FFFFFF"/>
        </w:rPr>
        <w:t xml:space="preserve">Point-by-point response to </w:t>
      </w:r>
      <w:r w:rsidR="000D7C6C" w:rsidRPr="008C788D">
        <w:rPr>
          <w:rFonts w:ascii="Palatino" w:eastAsia="Times New Roman" w:hAnsi="Palatino" w:cs="Arial"/>
          <w:b/>
          <w:bCs/>
          <w:color w:val="222222"/>
          <w:sz w:val="22"/>
          <w:szCs w:val="22"/>
          <w:u w:val="single"/>
          <w:shd w:val="clear" w:color="auto" w:fill="FFFFFF"/>
        </w:rPr>
        <w:t>REVIEWER COMMENTS</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A776CB">
        <w:rPr>
          <w:rFonts w:ascii="Palatino" w:eastAsia="Times New Roman" w:hAnsi="Palatino" w:cs="Arial"/>
          <w:b/>
          <w:bCs/>
          <w:i/>
          <w:iCs/>
          <w:color w:val="222222"/>
          <w:sz w:val="22"/>
          <w:szCs w:val="22"/>
          <w:shd w:val="clear" w:color="auto" w:fill="FFFFFF"/>
        </w:rPr>
        <w:t>Reviewer #1 (Remarks to the Author):</w:t>
      </w:r>
      <w:r w:rsidR="000D7C6C" w:rsidRPr="00A776CB">
        <w:rPr>
          <w:rFonts w:ascii="Palatino" w:eastAsia="Times New Roman" w:hAnsi="Palatino" w:cs="Arial"/>
          <w:b/>
          <w:bCs/>
          <w:i/>
          <w:iCs/>
          <w:color w:val="222222"/>
          <w:sz w:val="22"/>
          <w:szCs w:val="22"/>
        </w:rPr>
        <w:br/>
      </w:r>
      <w:r w:rsidR="000D7C6C" w:rsidRPr="00A776CB">
        <w:rPr>
          <w:rFonts w:ascii="Palatino" w:eastAsia="Times New Roman" w:hAnsi="Palatino" w:cs="Arial"/>
          <w:b/>
          <w:bCs/>
          <w:i/>
          <w:iCs/>
          <w:color w:val="222222"/>
          <w:sz w:val="22"/>
          <w:szCs w:val="22"/>
        </w:rPr>
        <w:br/>
      </w:r>
      <w:r w:rsidR="000D7C6C" w:rsidRPr="00A776CB">
        <w:rPr>
          <w:rFonts w:ascii="Palatino" w:eastAsia="Times New Roman" w:hAnsi="Palatino" w:cs="Arial"/>
          <w:b/>
          <w:bCs/>
          <w:i/>
          <w:iCs/>
          <w:color w:val="222222"/>
          <w:sz w:val="22"/>
          <w:szCs w:val="22"/>
          <w:shd w:val="clear" w:color="auto" w:fill="FFFFFF"/>
        </w:rPr>
        <w:t>In the manuscript entitled "Tcf1 and Lef1 orchestrate genomic architecture to supervise mature CD8+ T cell identity” Shan et al. utilize Hi-C together with other high-throughput sequencing techniques to determine the role of Tcf1/Lef1 TFs in supervising mature CD8 T cell identity via organizing genomic architecture and facilitating promoter-enhancer/silencer interactions. First the authors showed that Tcf1/Lef1 impacts genomic structure on multiple scales and maintains an accessible chromatin state and super enhancer activity. By comparing the gene expression profiles in WT and dKO CD8 T cells, the authors further revealed Tcf1/Lef1 TFs are necessary to suppress aberrant expression of non-T lineage and other T cell subset-associated genes. Lastly, the authors perform analyses to document an association between gene expression changes connected to SE activity and the chromatin interactions coupled to Tcf1/Lef1 binding. Collectively these data extend our understanding of the</w:t>
      </w:r>
      <w:r w:rsidR="002E3F22" w:rsidRPr="00A776CB">
        <w:rPr>
          <w:rFonts w:ascii="Palatino" w:eastAsia="Times New Roman" w:hAnsi="Palatino" w:cs="Arial"/>
          <w:b/>
          <w:bCs/>
          <w:i/>
          <w:iCs/>
          <w:color w:val="222222"/>
          <w:sz w:val="22"/>
          <w:szCs w:val="22"/>
          <w:shd w:val="clear" w:color="auto" w:fill="FFFFFF"/>
        </w:rPr>
        <w:t xml:space="preserve"> </w:t>
      </w:r>
      <w:r w:rsidR="000D7C6C" w:rsidRPr="00A776CB">
        <w:rPr>
          <w:rFonts w:ascii="Palatino" w:eastAsia="Times New Roman" w:hAnsi="Palatino" w:cs="Arial"/>
          <w:b/>
          <w:bCs/>
          <w:i/>
          <w:iCs/>
          <w:color w:val="222222"/>
          <w:sz w:val="22"/>
          <w:szCs w:val="22"/>
          <w:shd w:val="clear" w:color="auto" w:fill="FFFFFF"/>
        </w:rPr>
        <w:t>mechanisms that maintain naïve CD8 T cells in a quiescent state, however the study falls short in describing the overall contribution of Tcf1 and Lef1 in regulating the chromatin architecture of T cells as they undergo a natural reprogramming during an immune response. The general body of work is very compelling, but there are a few outstanding questions listed below, that will strengthen the claims of the manuscript once they are addressed</w:t>
      </w:r>
      <w:r w:rsidR="000D7C6C" w:rsidRPr="000D7C6C">
        <w:rPr>
          <w:rFonts w:ascii="Palatino" w:eastAsia="Times New Roman" w:hAnsi="Palatino" w:cs="Arial"/>
          <w:color w:val="222222"/>
          <w:sz w:val="22"/>
          <w:szCs w:val="22"/>
          <w:shd w:val="clear" w:color="auto" w:fill="FFFFFF"/>
        </w:rPr>
        <w:t>.</w:t>
      </w:r>
    </w:p>
    <w:p w14:paraId="40BA7638" w14:textId="77777777" w:rsidR="00A776CB" w:rsidRDefault="00A776CB" w:rsidP="000D7C6C">
      <w:pPr>
        <w:rPr>
          <w:rFonts w:ascii="Palatino" w:eastAsia="Times New Roman" w:hAnsi="Palatino" w:cs="Arial"/>
          <w:color w:val="222222"/>
          <w:sz w:val="22"/>
          <w:szCs w:val="22"/>
          <w:shd w:val="clear" w:color="auto" w:fill="FFFFFF"/>
        </w:rPr>
      </w:pPr>
    </w:p>
    <w:p w14:paraId="036463CE" w14:textId="377A5688" w:rsidR="00A776CB" w:rsidRDefault="00A776CB" w:rsidP="000D7C6C">
      <w:pPr>
        <w:rPr>
          <w:rFonts w:ascii="Palatino" w:eastAsia="Times New Roman" w:hAnsi="Palatino" w:cs="Arial"/>
          <w:color w:val="222222"/>
          <w:sz w:val="22"/>
          <w:szCs w:val="22"/>
          <w:shd w:val="clear" w:color="auto" w:fill="FFFFFF"/>
        </w:rPr>
      </w:pPr>
      <w:r w:rsidRPr="00A776CB">
        <w:rPr>
          <w:rFonts w:ascii="Palatino" w:eastAsia="Times New Roman" w:hAnsi="Palatino" w:cs="Arial"/>
          <w:color w:val="0432FF"/>
          <w:sz w:val="22"/>
          <w:szCs w:val="22"/>
          <w:shd w:val="clear" w:color="auto" w:fill="FFFFFF"/>
        </w:rPr>
        <w:t>We thank the reviewer for many positive comments on this work.</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A776CB">
        <w:rPr>
          <w:rFonts w:ascii="Palatino" w:eastAsia="Times New Roman" w:hAnsi="Palatino" w:cs="Arial"/>
          <w:b/>
          <w:bCs/>
          <w:i/>
          <w:iCs/>
          <w:color w:val="222222"/>
          <w:sz w:val="22"/>
          <w:szCs w:val="22"/>
          <w:shd w:val="clear" w:color="auto" w:fill="FFFFFF"/>
        </w:rPr>
        <w:t xml:space="preserve">1. The authors possess the tools to describe the overall chromatin architecture changes that occur during T cell effector differentiation. This analysis must be done in order to interpret the chromatin architecture changes that are truly associated with the quiescent state of naïve CD8 T cells. Furthermore, by documenting the overall change that occurs with a naïve CD8 T cell exits its </w:t>
      </w:r>
      <w:r w:rsidR="00F936E2" w:rsidRPr="00A776CB">
        <w:rPr>
          <w:rFonts w:ascii="Palatino" w:eastAsia="Times New Roman" w:hAnsi="Palatino" w:cs="Arial"/>
          <w:b/>
          <w:bCs/>
          <w:i/>
          <w:iCs/>
          <w:color w:val="222222"/>
          <w:sz w:val="22"/>
          <w:szCs w:val="22"/>
          <w:shd w:val="clear" w:color="auto" w:fill="FFFFFF"/>
        </w:rPr>
        <w:t>quiescent</w:t>
      </w:r>
      <w:r w:rsidR="000D7C6C" w:rsidRPr="00A776CB">
        <w:rPr>
          <w:rFonts w:ascii="Palatino" w:eastAsia="Times New Roman" w:hAnsi="Palatino" w:cs="Arial"/>
          <w:b/>
          <w:bCs/>
          <w:i/>
          <w:iCs/>
          <w:color w:val="222222"/>
          <w:sz w:val="22"/>
          <w:szCs w:val="22"/>
          <w:shd w:val="clear" w:color="auto" w:fill="FFFFFF"/>
        </w:rPr>
        <w:t xml:space="preserve"> state, the authors will then be able to fully resolve the overall contribution of Tcf1 and Lef1 in the regulating the chromatin architecture of naïve CD8 T cells</w:t>
      </w:r>
      <w:r w:rsidR="000D7C6C" w:rsidRPr="000D7C6C">
        <w:rPr>
          <w:rFonts w:ascii="Palatino" w:eastAsia="Times New Roman" w:hAnsi="Palatino" w:cs="Arial"/>
          <w:color w:val="222222"/>
          <w:sz w:val="22"/>
          <w:szCs w:val="22"/>
          <w:shd w:val="clear" w:color="auto" w:fill="FFFFFF"/>
        </w:rPr>
        <w:t>.</w:t>
      </w:r>
    </w:p>
    <w:p w14:paraId="15FD2E2D" w14:textId="77777777" w:rsidR="00A776CB" w:rsidRDefault="00A776CB" w:rsidP="000D7C6C">
      <w:pPr>
        <w:rPr>
          <w:rFonts w:ascii="Palatino" w:eastAsia="Times New Roman" w:hAnsi="Palatino" w:cs="Arial"/>
          <w:color w:val="222222"/>
          <w:sz w:val="22"/>
          <w:szCs w:val="22"/>
          <w:shd w:val="clear" w:color="auto" w:fill="FFFFFF"/>
        </w:rPr>
      </w:pPr>
    </w:p>
    <w:p w14:paraId="2EEA56A9" w14:textId="33F601CB" w:rsidR="006F26F2" w:rsidRDefault="00281ED8" w:rsidP="000D7C6C">
      <w:pPr>
        <w:rPr>
          <w:rFonts w:ascii="Palatino" w:eastAsia="Times New Roman" w:hAnsi="Palatino" w:cs="Arial"/>
          <w:color w:val="0432FF"/>
          <w:sz w:val="22"/>
          <w:szCs w:val="22"/>
          <w:shd w:val="clear" w:color="auto" w:fill="FFFFFF"/>
        </w:rPr>
      </w:pPr>
      <w:r w:rsidRPr="00A776CB">
        <w:rPr>
          <w:rFonts w:ascii="Palatino" w:eastAsia="Times New Roman" w:hAnsi="Palatino" w:cs="Arial"/>
          <w:color w:val="0432FF"/>
          <w:sz w:val="22"/>
          <w:szCs w:val="22"/>
          <w:shd w:val="clear" w:color="auto" w:fill="FFFFFF"/>
        </w:rPr>
        <w:t xml:space="preserve">We </w:t>
      </w:r>
      <w:r>
        <w:rPr>
          <w:rFonts w:ascii="Palatino" w:eastAsia="Times New Roman" w:hAnsi="Palatino" w:cs="Arial"/>
          <w:color w:val="0432FF"/>
          <w:sz w:val="22"/>
          <w:szCs w:val="22"/>
          <w:shd w:val="clear" w:color="auto" w:fill="FFFFFF"/>
        </w:rPr>
        <w:t xml:space="preserve">understand the reviewer’s </w:t>
      </w:r>
      <w:r w:rsidR="00A35C79">
        <w:rPr>
          <w:rFonts w:ascii="Palatino" w:eastAsia="Times New Roman" w:hAnsi="Palatino" w:cs="Arial"/>
          <w:color w:val="0432FF"/>
          <w:sz w:val="22"/>
          <w:szCs w:val="22"/>
          <w:shd w:val="clear" w:color="auto" w:fill="FFFFFF"/>
        </w:rPr>
        <w:t>reasoning</w:t>
      </w:r>
      <w:r>
        <w:rPr>
          <w:rFonts w:ascii="Palatino" w:eastAsia="Times New Roman" w:hAnsi="Palatino" w:cs="Arial"/>
          <w:color w:val="0432FF"/>
          <w:sz w:val="22"/>
          <w:szCs w:val="22"/>
          <w:shd w:val="clear" w:color="auto" w:fill="FFFFFF"/>
        </w:rPr>
        <w:t xml:space="preserve"> in recommending analyses of </w:t>
      </w:r>
      <w:r w:rsidR="00F31995">
        <w:rPr>
          <w:rFonts w:ascii="Palatino" w:eastAsia="Times New Roman" w:hAnsi="Palatino" w:cs="Arial"/>
          <w:color w:val="0432FF"/>
          <w:sz w:val="22"/>
          <w:szCs w:val="22"/>
          <w:shd w:val="clear" w:color="auto" w:fill="FFFFFF"/>
        </w:rPr>
        <w:t xml:space="preserve">chromatin architecture in </w:t>
      </w:r>
      <w:r>
        <w:rPr>
          <w:rFonts w:ascii="Palatino" w:eastAsia="Times New Roman" w:hAnsi="Palatino" w:cs="Arial"/>
          <w:color w:val="0432FF"/>
          <w:sz w:val="22"/>
          <w:szCs w:val="22"/>
          <w:shd w:val="clear" w:color="auto" w:fill="FFFFFF"/>
        </w:rPr>
        <w:t xml:space="preserve">differentiated effector CD8+ T cells. Unlike transcription factors such as Runx3 which remains stably expressed during CD8+ T cell response to infection </w:t>
      </w:r>
      <w:r w:rsidR="008C43E1">
        <w:rPr>
          <w:rFonts w:ascii="Palatino" w:eastAsia="Times New Roman" w:hAnsi="Palatino" w:cs="Arial"/>
          <w:color w:val="0432FF"/>
          <w:sz w:val="22"/>
          <w:szCs w:val="22"/>
          <w:shd w:val="clear" w:color="auto" w:fill="FFFFFF"/>
        </w:rPr>
        <w:fldChar w:fldCharType="begin">
          <w:fldData xml:space="preserve">PEVuZE5vdGU+PENpdGU+PEF1dGhvcj5TaGFuPC9BdXRob3I+PFllYXI+MjAxNzwvWWVhcj48UmVj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</w:fldData>
        </w:fldChar>
      </w:r>
      <w:r w:rsidR="008C43E1">
        <w:rPr>
          <w:rFonts w:ascii="Palatino" w:eastAsia="Times New Roman" w:hAnsi="Palatino" w:cs="Arial"/>
          <w:color w:val="0432FF"/>
          <w:sz w:val="22"/>
          <w:szCs w:val="22"/>
          <w:shd w:val="clear" w:color="auto" w:fill="FFFFFF"/>
        </w:rPr>
        <w:instrText xml:space="preserve"> ADDIN EN.CITE </w:instrText>
      </w:r>
      <w:r w:rsidR="008C43E1">
        <w:rPr>
          <w:rFonts w:ascii="Palatino" w:eastAsia="Times New Roman" w:hAnsi="Palatino" w:cs="Arial"/>
          <w:color w:val="0432FF"/>
          <w:sz w:val="22"/>
          <w:szCs w:val="22"/>
          <w:shd w:val="clear" w:color="auto" w:fill="FFFFFF"/>
        </w:rPr>
        <w:fldChar w:fldCharType="begin">
          <w:fldData xml:space="preserve">PEVuZE5vdGU+PENpdGU+PEF1dGhvcj5TaGFuPC9BdXRob3I+PFllYXI+MjAxNzwvWWVhcj48UmVj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</w:fldData>
        </w:fldChar>
      </w:r>
      <w:r w:rsidR="008C43E1">
        <w:rPr>
          <w:rFonts w:ascii="Palatino" w:eastAsia="Times New Roman" w:hAnsi="Palatino" w:cs="Arial"/>
          <w:color w:val="0432FF"/>
          <w:sz w:val="22"/>
          <w:szCs w:val="22"/>
          <w:shd w:val="clear" w:color="auto" w:fill="FFFFFF"/>
        </w:rPr>
        <w:instrText xml:space="preserve"> ADDIN EN.CITE.DATA </w:instrText>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end"/>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separate"/>
      </w:r>
      <w:r w:rsidR="008C43E1">
        <w:rPr>
          <w:rFonts w:ascii="Palatino" w:eastAsia="Times New Roman" w:hAnsi="Palatino" w:cs="Arial"/>
          <w:noProof/>
          <w:color w:val="0432FF"/>
          <w:sz w:val="22"/>
          <w:szCs w:val="22"/>
          <w:shd w:val="clear" w:color="auto" w:fill="FFFFFF"/>
        </w:rPr>
        <w:t>(1, 2)</w:t>
      </w:r>
      <w:r w:rsidR="008C43E1">
        <w:rPr>
          <w:rFonts w:ascii="Palatino" w:eastAsia="Times New Roman" w:hAnsi="Palatino" w:cs="Arial"/>
          <w:color w:val="0432FF"/>
          <w:sz w:val="22"/>
          <w:szCs w:val="22"/>
          <w:shd w:val="clear" w:color="auto" w:fill="FFFFFF"/>
        </w:rPr>
        <w:fldChar w:fldCharType="end"/>
      </w:r>
      <w:r>
        <w:rPr>
          <w:rFonts w:ascii="Palatino" w:eastAsia="Times New Roman" w:hAnsi="Palatino" w:cs="Arial"/>
          <w:color w:val="0432FF"/>
          <w:sz w:val="22"/>
          <w:szCs w:val="22"/>
          <w:shd w:val="clear" w:color="auto" w:fill="FFFFFF"/>
        </w:rPr>
        <w:t xml:space="preserve">, Tcf1 </w:t>
      </w:r>
      <w:r w:rsidR="001E5FF3">
        <w:rPr>
          <w:rFonts w:ascii="Palatino" w:eastAsia="Times New Roman" w:hAnsi="Palatino" w:cs="Arial"/>
          <w:color w:val="0432FF"/>
          <w:sz w:val="22"/>
          <w:szCs w:val="22"/>
          <w:shd w:val="clear" w:color="auto" w:fill="FFFFFF"/>
        </w:rPr>
        <w:t xml:space="preserve">and Lef1 </w:t>
      </w:r>
      <w:r>
        <w:rPr>
          <w:rFonts w:ascii="Palatino" w:eastAsia="Times New Roman" w:hAnsi="Palatino" w:cs="Arial"/>
          <w:color w:val="0432FF"/>
          <w:sz w:val="22"/>
          <w:szCs w:val="22"/>
          <w:shd w:val="clear" w:color="auto" w:fill="FFFFFF"/>
        </w:rPr>
        <w:t xml:space="preserve">expression </w:t>
      </w:r>
      <w:r w:rsidR="001E5FF3">
        <w:rPr>
          <w:rFonts w:ascii="Palatino" w:eastAsia="Times New Roman" w:hAnsi="Palatino" w:cs="Arial"/>
          <w:color w:val="0432FF"/>
          <w:sz w:val="22"/>
          <w:szCs w:val="22"/>
          <w:shd w:val="clear" w:color="auto" w:fill="FFFFFF"/>
        </w:rPr>
        <w:t>are</w:t>
      </w:r>
      <w:r>
        <w:rPr>
          <w:rFonts w:ascii="Palatino" w:eastAsia="Times New Roman" w:hAnsi="Palatino" w:cs="Arial"/>
          <w:color w:val="0432FF"/>
          <w:sz w:val="22"/>
          <w:szCs w:val="22"/>
          <w:shd w:val="clear" w:color="auto" w:fill="FFFFFF"/>
        </w:rPr>
        <w:t xml:space="preserve"> </w:t>
      </w:r>
      <w:r w:rsidR="00645BE9">
        <w:rPr>
          <w:rFonts w:ascii="Palatino" w:eastAsia="Times New Roman" w:hAnsi="Palatino" w:cs="Arial"/>
          <w:color w:val="0432FF"/>
          <w:sz w:val="22"/>
          <w:szCs w:val="22"/>
          <w:shd w:val="clear" w:color="auto" w:fill="FFFFFF"/>
        </w:rPr>
        <w:t>greatly diminished</w:t>
      </w:r>
      <w:r>
        <w:rPr>
          <w:rFonts w:ascii="Palatino" w:eastAsia="Times New Roman" w:hAnsi="Palatino" w:cs="Arial"/>
          <w:color w:val="0432FF"/>
          <w:sz w:val="22"/>
          <w:szCs w:val="22"/>
          <w:shd w:val="clear" w:color="auto" w:fill="FFFFFF"/>
        </w:rPr>
        <w:t xml:space="preserve"> in terminally differentiated effector CD8+ T cells </w:t>
      </w:r>
      <w:r w:rsidR="00645BE9">
        <w:rPr>
          <w:rFonts w:ascii="Palatino" w:eastAsia="Times New Roman" w:hAnsi="Palatino" w:cs="Arial"/>
          <w:color w:val="0432FF"/>
          <w:sz w:val="22"/>
          <w:szCs w:val="22"/>
          <w:shd w:val="clear" w:color="auto" w:fill="FFFFFF"/>
        </w:rPr>
        <w:t xml:space="preserve">in the context of acute infections </w:t>
      </w:r>
      <w:r w:rsidR="008C43E1">
        <w:rPr>
          <w:rFonts w:ascii="Palatino" w:eastAsia="Times New Roman" w:hAnsi="Palatino" w:cs="Arial"/>
          <w:color w:val="0432FF"/>
          <w:sz w:val="22"/>
          <w:szCs w:val="22"/>
          <w:shd w:val="clear" w:color="auto" w:fill="FFFFFF"/>
        </w:rPr>
        <w:fldChar w:fldCharType="begin">
          <w:fldData xml:space="preserve">PEVuZE5vdGU+PENpdGU+PEF1dGhvcj5aaGFvPC9BdXRob3I+PFllYXI+MjAxMDwvWWVhcj48UmVj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</w:fldData>
        </w:fldChar>
      </w:r>
      <w:r w:rsidR="008C43E1">
        <w:rPr>
          <w:rFonts w:ascii="Palatino" w:eastAsia="Times New Roman" w:hAnsi="Palatino" w:cs="Arial"/>
          <w:color w:val="0432FF"/>
          <w:sz w:val="22"/>
          <w:szCs w:val="22"/>
          <w:shd w:val="clear" w:color="auto" w:fill="FFFFFF"/>
        </w:rPr>
        <w:instrText xml:space="preserve"> ADDIN EN.CITE </w:instrText>
      </w:r>
      <w:r w:rsidR="008C43E1">
        <w:rPr>
          <w:rFonts w:ascii="Palatino" w:eastAsia="Times New Roman" w:hAnsi="Palatino" w:cs="Arial"/>
          <w:color w:val="0432FF"/>
          <w:sz w:val="22"/>
          <w:szCs w:val="22"/>
          <w:shd w:val="clear" w:color="auto" w:fill="FFFFFF"/>
        </w:rPr>
        <w:fldChar w:fldCharType="begin">
          <w:fldData xml:space="preserve">PEVuZE5vdGU+PENpdGU+PEF1dGhvcj5aaGFvPC9BdXRob3I+PFllYXI+MjAxMDwvWWVhcj48UmVj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</w:fldData>
        </w:fldChar>
      </w:r>
      <w:r w:rsidR="008C43E1">
        <w:rPr>
          <w:rFonts w:ascii="Palatino" w:eastAsia="Times New Roman" w:hAnsi="Palatino" w:cs="Arial"/>
          <w:color w:val="0432FF"/>
          <w:sz w:val="22"/>
          <w:szCs w:val="22"/>
          <w:shd w:val="clear" w:color="auto" w:fill="FFFFFF"/>
        </w:rPr>
        <w:instrText xml:space="preserve"> ADDIN EN.CITE.DATA </w:instrText>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end"/>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separate"/>
      </w:r>
      <w:r w:rsidR="008C43E1">
        <w:rPr>
          <w:rFonts w:ascii="Palatino" w:eastAsia="Times New Roman" w:hAnsi="Palatino" w:cs="Arial"/>
          <w:noProof/>
          <w:color w:val="0432FF"/>
          <w:sz w:val="22"/>
          <w:szCs w:val="22"/>
          <w:shd w:val="clear" w:color="auto" w:fill="FFFFFF"/>
        </w:rPr>
        <w:t>(3, 4)</w:t>
      </w:r>
      <w:r w:rsidR="008C43E1">
        <w:rPr>
          <w:rFonts w:ascii="Palatino" w:eastAsia="Times New Roman" w:hAnsi="Palatino" w:cs="Arial"/>
          <w:color w:val="0432FF"/>
          <w:sz w:val="22"/>
          <w:szCs w:val="22"/>
          <w:shd w:val="clear" w:color="auto" w:fill="FFFFFF"/>
        </w:rPr>
        <w:fldChar w:fldCharType="end"/>
      </w:r>
      <w:r w:rsidR="00645BE9">
        <w:rPr>
          <w:rFonts w:ascii="Palatino" w:eastAsia="Times New Roman" w:hAnsi="Palatino" w:cs="Arial"/>
          <w:color w:val="0432FF"/>
          <w:sz w:val="22"/>
          <w:szCs w:val="22"/>
          <w:shd w:val="clear" w:color="auto" w:fill="FFFFFF"/>
        </w:rPr>
        <w:t xml:space="preserve">. </w:t>
      </w:r>
      <w:r>
        <w:rPr>
          <w:rFonts w:ascii="Palatino" w:eastAsia="Times New Roman" w:hAnsi="Palatino" w:cs="Arial"/>
          <w:color w:val="0432FF"/>
          <w:sz w:val="22"/>
          <w:szCs w:val="22"/>
          <w:shd w:val="clear" w:color="auto" w:fill="FFFFFF"/>
        </w:rPr>
        <w:t xml:space="preserve">In fact, </w:t>
      </w:r>
      <w:r w:rsidR="00645BE9">
        <w:rPr>
          <w:rFonts w:ascii="Palatino" w:eastAsia="Times New Roman" w:hAnsi="Palatino" w:cs="Arial"/>
          <w:color w:val="0432FF"/>
          <w:sz w:val="22"/>
          <w:szCs w:val="22"/>
          <w:shd w:val="clear" w:color="auto" w:fill="FFFFFF"/>
        </w:rPr>
        <w:t>ectopic Tcf1 expression impedes effector differentiation</w:t>
      </w:r>
      <w:r w:rsidR="008C43E1">
        <w:rPr>
          <w:rFonts w:ascii="Palatino" w:eastAsia="Times New Roman" w:hAnsi="Palatino" w:cs="Arial"/>
          <w:color w:val="0432FF"/>
          <w:sz w:val="22"/>
          <w:szCs w:val="22"/>
          <w:shd w:val="clear" w:color="auto" w:fill="FFFFFF"/>
        </w:rPr>
        <w:t xml:space="preserve"> </w:t>
      </w:r>
      <w:r w:rsidR="008C43E1">
        <w:rPr>
          <w:rFonts w:ascii="Palatino" w:eastAsia="Times New Roman" w:hAnsi="Palatino" w:cs="Arial"/>
          <w:color w:val="0432FF"/>
          <w:sz w:val="22"/>
          <w:szCs w:val="22"/>
          <w:shd w:val="clear" w:color="auto" w:fill="FFFFFF"/>
        </w:rPr>
        <w:fldChar w:fldCharType="begin">
          <w:fldData xml:space="preserve">PEVuZE5vdGU+PENpdGU+PEF1dGhvcj5aaGFvPC9BdXRob3I+PFllYXI+MjAxMDwvWWVhcj48UmVj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</w:fldData>
        </w:fldChar>
      </w:r>
      <w:r w:rsidR="008C43E1">
        <w:rPr>
          <w:rFonts w:ascii="Palatino" w:eastAsia="Times New Roman" w:hAnsi="Palatino" w:cs="Arial"/>
          <w:color w:val="0432FF"/>
          <w:sz w:val="22"/>
          <w:szCs w:val="22"/>
          <w:shd w:val="clear" w:color="auto" w:fill="FFFFFF"/>
        </w:rPr>
        <w:instrText xml:space="preserve"> ADDIN EN.CITE </w:instrText>
      </w:r>
      <w:r w:rsidR="008C43E1">
        <w:rPr>
          <w:rFonts w:ascii="Palatino" w:eastAsia="Times New Roman" w:hAnsi="Palatino" w:cs="Arial"/>
          <w:color w:val="0432FF"/>
          <w:sz w:val="22"/>
          <w:szCs w:val="22"/>
          <w:shd w:val="clear" w:color="auto" w:fill="FFFFFF"/>
        </w:rPr>
        <w:fldChar w:fldCharType="begin">
          <w:fldData xml:space="preserve">PEVuZE5vdGU+PENpdGU+PEF1dGhvcj5aaGFvPC9BdXRob3I+PFllYXI+MjAxMDwvWWVhcj48UmVj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</w:fldData>
        </w:fldChar>
      </w:r>
      <w:r w:rsidR="008C43E1">
        <w:rPr>
          <w:rFonts w:ascii="Palatino" w:eastAsia="Times New Roman" w:hAnsi="Palatino" w:cs="Arial"/>
          <w:color w:val="0432FF"/>
          <w:sz w:val="22"/>
          <w:szCs w:val="22"/>
          <w:shd w:val="clear" w:color="auto" w:fill="FFFFFF"/>
        </w:rPr>
        <w:instrText xml:space="preserve"> ADDIN EN.CITE.DATA </w:instrText>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end"/>
      </w:r>
      <w:r w:rsidR="008C43E1">
        <w:rPr>
          <w:rFonts w:ascii="Palatino" w:eastAsia="Times New Roman" w:hAnsi="Palatino" w:cs="Arial"/>
          <w:color w:val="0432FF"/>
          <w:sz w:val="22"/>
          <w:szCs w:val="22"/>
          <w:shd w:val="clear" w:color="auto" w:fill="FFFFFF"/>
        </w:rPr>
      </w:r>
      <w:r w:rsidR="008C43E1">
        <w:rPr>
          <w:rFonts w:ascii="Palatino" w:eastAsia="Times New Roman" w:hAnsi="Palatino" w:cs="Arial"/>
          <w:color w:val="0432FF"/>
          <w:sz w:val="22"/>
          <w:szCs w:val="22"/>
          <w:shd w:val="clear" w:color="auto" w:fill="FFFFFF"/>
        </w:rPr>
        <w:fldChar w:fldCharType="separate"/>
      </w:r>
      <w:r w:rsidR="008C43E1">
        <w:rPr>
          <w:rFonts w:ascii="Palatino" w:eastAsia="Times New Roman" w:hAnsi="Palatino" w:cs="Arial"/>
          <w:noProof/>
          <w:color w:val="0432FF"/>
          <w:sz w:val="22"/>
          <w:szCs w:val="22"/>
          <w:shd w:val="clear" w:color="auto" w:fill="FFFFFF"/>
        </w:rPr>
        <w:t>(3, 5)</w:t>
      </w:r>
      <w:r w:rsidR="008C43E1">
        <w:rPr>
          <w:rFonts w:ascii="Palatino" w:eastAsia="Times New Roman" w:hAnsi="Palatino" w:cs="Arial"/>
          <w:color w:val="0432FF"/>
          <w:sz w:val="22"/>
          <w:szCs w:val="22"/>
          <w:shd w:val="clear" w:color="auto" w:fill="FFFFFF"/>
        </w:rPr>
        <w:fldChar w:fldCharType="end"/>
      </w:r>
      <w:r w:rsidR="00645BE9">
        <w:rPr>
          <w:rFonts w:ascii="Palatino" w:eastAsia="Times New Roman" w:hAnsi="Palatino" w:cs="Arial"/>
          <w:color w:val="0432FF"/>
          <w:sz w:val="22"/>
          <w:szCs w:val="22"/>
          <w:shd w:val="clear" w:color="auto" w:fill="FFFFFF"/>
        </w:rPr>
        <w:t xml:space="preserve">. </w:t>
      </w:r>
      <w:r w:rsidR="001E5FF3">
        <w:rPr>
          <w:rFonts w:ascii="Palatino" w:eastAsia="Times New Roman" w:hAnsi="Palatino" w:cs="Arial"/>
          <w:color w:val="0432FF"/>
          <w:sz w:val="22"/>
          <w:szCs w:val="22"/>
          <w:shd w:val="clear" w:color="auto" w:fill="FFFFFF"/>
        </w:rPr>
        <w:t>Based on t</w:t>
      </w:r>
      <w:r w:rsidR="00645BE9">
        <w:rPr>
          <w:rFonts w:ascii="Palatino" w:eastAsia="Times New Roman" w:hAnsi="Palatino" w:cs="Arial"/>
          <w:color w:val="0432FF"/>
          <w:sz w:val="22"/>
          <w:szCs w:val="22"/>
          <w:shd w:val="clear" w:color="auto" w:fill="FFFFFF"/>
        </w:rPr>
        <w:t>hese observations</w:t>
      </w:r>
      <w:r w:rsidR="001E5FF3">
        <w:rPr>
          <w:rFonts w:ascii="Palatino" w:eastAsia="Times New Roman" w:hAnsi="Palatino" w:cs="Arial"/>
          <w:color w:val="0432FF"/>
          <w:sz w:val="22"/>
          <w:szCs w:val="22"/>
          <w:shd w:val="clear" w:color="auto" w:fill="FFFFFF"/>
        </w:rPr>
        <w:t xml:space="preserve">, we posit that </w:t>
      </w:r>
      <w:r w:rsidR="00E117BA">
        <w:rPr>
          <w:rFonts w:ascii="Palatino" w:eastAsia="Times New Roman" w:hAnsi="Palatino" w:cs="Arial"/>
          <w:color w:val="0432FF"/>
          <w:sz w:val="22"/>
          <w:szCs w:val="22"/>
          <w:shd w:val="clear" w:color="auto" w:fill="FFFFFF"/>
        </w:rPr>
        <w:t xml:space="preserve">Tcf1/Lef1-dependent transcriptional program as well as chromatin architecture in a naïve CD8+ T cell have to be </w:t>
      </w:r>
      <w:r w:rsidR="00606008">
        <w:rPr>
          <w:rFonts w:ascii="Palatino" w:eastAsia="Times New Roman" w:hAnsi="Palatino" w:cs="Arial"/>
          <w:color w:val="0432FF"/>
          <w:sz w:val="22"/>
          <w:szCs w:val="22"/>
          <w:shd w:val="clear" w:color="auto" w:fill="FFFFFF"/>
        </w:rPr>
        <w:t>extensively reorganized</w:t>
      </w:r>
      <w:r w:rsidR="00E117BA">
        <w:rPr>
          <w:rFonts w:ascii="Palatino" w:eastAsia="Times New Roman" w:hAnsi="Palatino" w:cs="Arial"/>
          <w:color w:val="0432FF"/>
          <w:sz w:val="22"/>
          <w:szCs w:val="22"/>
          <w:shd w:val="clear" w:color="auto" w:fill="FFFFFF"/>
        </w:rPr>
        <w:t xml:space="preserve"> to facilitate its differentiation to an effector CD8+ T cell. </w:t>
      </w:r>
      <w:r w:rsidR="009E3568">
        <w:rPr>
          <w:rFonts w:ascii="Palatino" w:eastAsia="Times New Roman" w:hAnsi="Palatino" w:cs="Arial"/>
          <w:color w:val="0432FF"/>
          <w:sz w:val="22"/>
          <w:szCs w:val="22"/>
          <w:shd w:val="clear" w:color="auto" w:fill="FFFFFF"/>
        </w:rPr>
        <w:t>Because of the potent downregulation of Tcf1 and Lef1 during “a natural reprogramming during an immune response”, we further reason that the contribution of Tcf1 and Lef1</w:t>
      </w:r>
      <w:r w:rsidR="001F2C3B">
        <w:rPr>
          <w:rFonts w:ascii="Palatino" w:eastAsia="Times New Roman" w:hAnsi="Palatino" w:cs="Arial"/>
          <w:color w:val="0432FF"/>
          <w:sz w:val="22"/>
          <w:szCs w:val="22"/>
          <w:shd w:val="clear" w:color="auto" w:fill="FFFFFF"/>
        </w:rPr>
        <w:t xml:space="preserve"> to chromatin re-organization</w:t>
      </w:r>
      <w:r w:rsidR="009E3568">
        <w:rPr>
          <w:rFonts w:ascii="Palatino" w:eastAsia="Times New Roman" w:hAnsi="Palatino" w:cs="Arial"/>
          <w:color w:val="0432FF"/>
          <w:sz w:val="22"/>
          <w:szCs w:val="22"/>
          <w:shd w:val="clear" w:color="auto" w:fill="FFFFFF"/>
        </w:rPr>
        <w:t xml:space="preserve"> is rather limited compared with TCR-mobilized transcription factors in the AP1, NFAT and NF-kB families and TCR-induced Myc</w:t>
      </w:r>
      <w:r w:rsidR="0043007B">
        <w:rPr>
          <w:rFonts w:ascii="Palatino" w:eastAsia="Times New Roman" w:hAnsi="Palatino" w:cs="Arial"/>
          <w:color w:val="0432FF"/>
          <w:sz w:val="22"/>
          <w:szCs w:val="22"/>
          <w:shd w:val="clear" w:color="auto" w:fill="FFFFFF"/>
        </w:rPr>
        <w:t xml:space="preserve"> and Egr transcription factors</w:t>
      </w:r>
      <w:r w:rsidR="009E3568">
        <w:rPr>
          <w:rFonts w:ascii="Palatino" w:eastAsia="Times New Roman" w:hAnsi="Palatino" w:cs="Arial"/>
          <w:color w:val="0432FF"/>
          <w:sz w:val="22"/>
          <w:szCs w:val="22"/>
          <w:shd w:val="clear" w:color="auto" w:fill="FFFFFF"/>
        </w:rPr>
        <w:t>.</w:t>
      </w:r>
      <w:r w:rsidR="001F2C3B">
        <w:rPr>
          <w:rFonts w:ascii="Palatino" w:eastAsia="Times New Roman" w:hAnsi="Palatino" w:cs="Arial"/>
          <w:color w:val="0432FF"/>
          <w:sz w:val="22"/>
          <w:szCs w:val="22"/>
          <w:shd w:val="clear" w:color="auto" w:fill="FFFFFF"/>
        </w:rPr>
        <w:t xml:space="preserve"> The validity of this view is supported by our analyses of cytotoxic functions of effector CD8+ T cells derived from dKO cells (detailed below</w:t>
      </w:r>
      <w:r w:rsidR="0043007B">
        <w:rPr>
          <w:rFonts w:ascii="Palatino" w:eastAsia="Times New Roman" w:hAnsi="Palatino" w:cs="Arial"/>
          <w:color w:val="0432FF"/>
          <w:sz w:val="22"/>
          <w:szCs w:val="22"/>
          <w:shd w:val="clear" w:color="auto" w:fill="FFFFFF"/>
        </w:rPr>
        <w:t>, in Fig. 8 and S8</w:t>
      </w:r>
      <w:r w:rsidR="001F2C3B">
        <w:rPr>
          <w:rFonts w:ascii="Palatino" w:eastAsia="Times New Roman" w:hAnsi="Palatino" w:cs="Arial"/>
          <w:color w:val="0432FF"/>
          <w:sz w:val="22"/>
          <w:szCs w:val="22"/>
          <w:shd w:val="clear" w:color="auto" w:fill="FFFFFF"/>
        </w:rPr>
        <w:t xml:space="preserve">). </w:t>
      </w:r>
      <w:r w:rsidR="00A35C79">
        <w:rPr>
          <w:rFonts w:ascii="Palatino" w:eastAsia="Times New Roman" w:hAnsi="Palatino" w:cs="Arial"/>
          <w:color w:val="0432FF"/>
          <w:sz w:val="22"/>
          <w:szCs w:val="22"/>
          <w:shd w:val="clear" w:color="auto" w:fill="FFFFFF"/>
        </w:rPr>
        <w:t>While there is no underestimat</w:t>
      </w:r>
      <w:r w:rsidR="006F26F2">
        <w:rPr>
          <w:rFonts w:ascii="Palatino" w:eastAsia="Times New Roman" w:hAnsi="Palatino" w:cs="Arial"/>
          <w:color w:val="0432FF"/>
          <w:sz w:val="22"/>
          <w:szCs w:val="22"/>
          <w:shd w:val="clear" w:color="auto" w:fill="FFFFFF"/>
        </w:rPr>
        <w:t>ion</w:t>
      </w:r>
      <w:r w:rsidR="00A35C79">
        <w:rPr>
          <w:rFonts w:ascii="Palatino" w:eastAsia="Times New Roman" w:hAnsi="Palatino" w:cs="Arial"/>
          <w:color w:val="0432FF"/>
          <w:sz w:val="22"/>
          <w:szCs w:val="22"/>
          <w:shd w:val="clear" w:color="auto" w:fill="FFFFFF"/>
        </w:rPr>
        <w:t xml:space="preserve"> of the importance to understand chromatin architecture of effector </w:t>
      </w:r>
      <w:r w:rsidR="006F26F2">
        <w:rPr>
          <w:rFonts w:ascii="Palatino" w:eastAsia="Times New Roman" w:hAnsi="Palatino" w:cs="Arial"/>
          <w:color w:val="0432FF"/>
          <w:sz w:val="22"/>
          <w:szCs w:val="22"/>
          <w:shd w:val="clear" w:color="auto" w:fill="FFFFFF"/>
        </w:rPr>
        <w:t>T cells, we respectfully suggest that systematic Hi</w:t>
      </w:r>
      <w:r w:rsidR="00955CB3">
        <w:rPr>
          <w:rFonts w:ascii="Palatino" w:eastAsia="Times New Roman" w:hAnsi="Palatino" w:cs="Arial"/>
          <w:color w:val="0432FF"/>
          <w:sz w:val="22"/>
          <w:szCs w:val="22"/>
          <w:shd w:val="clear" w:color="auto" w:fill="FFFFFF"/>
        </w:rPr>
        <w:t>-</w:t>
      </w:r>
      <w:r w:rsidR="006F26F2">
        <w:rPr>
          <w:rFonts w:ascii="Palatino" w:eastAsia="Times New Roman" w:hAnsi="Palatino" w:cs="Arial"/>
          <w:color w:val="0432FF"/>
          <w:sz w:val="22"/>
          <w:szCs w:val="22"/>
          <w:shd w:val="clear" w:color="auto" w:fill="FFFFFF"/>
        </w:rPr>
        <w:t xml:space="preserve">C analysis of effector T cells is beyond the scope of this </w:t>
      </w:r>
      <w:r w:rsidR="009E3568">
        <w:rPr>
          <w:rFonts w:ascii="Palatino" w:eastAsia="Times New Roman" w:hAnsi="Palatino" w:cs="Arial"/>
          <w:color w:val="0432FF"/>
          <w:sz w:val="22"/>
          <w:szCs w:val="22"/>
          <w:shd w:val="clear" w:color="auto" w:fill="FFFFFF"/>
        </w:rPr>
        <w:t>work and requires dedicated studies in the future</w:t>
      </w:r>
      <w:r w:rsidR="007F32AE">
        <w:rPr>
          <w:rFonts w:ascii="Palatino" w:eastAsia="Times New Roman" w:hAnsi="Palatino" w:cs="Arial"/>
          <w:color w:val="0432FF"/>
          <w:sz w:val="22"/>
          <w:szCs w:val="22"/>
          <w:shd w:val="clear" w:color="auto" w:fill="FFFFFF"/>
        </w:rPr>
        <w:t xml:space="preserve">. </w:t>
      </w:r>
    </w:p>
    <w:p w14:paraId="2493892B" w14:textId="77777777" w:rsidR="006F26F2" w:rsidRDefault="006F26F2" w:rsidP="000D7C6C">
      <w:pPr>
        <w:rPr>
          <w:rFonts w:ascii="Palatino" w:eastAsia="Times New Roman" w:hAnsi="Palatino" w:cs="Arial"/>
          <w:color w:val="0432FF"/>
          <w:sz w:val="22"/>
          <w:szCs w:val="22"/>
          <w:shd w:val="clear" w:color="auto" w:fill="FFFFFF"/>
        </w:rPr>
      </w:pPr>
    </w:p>
    <w:p w14:paraId="6C20A079" w14:textId="0769D5E1" w:rsidR="006F26F2" w:rsidRDefault="006F26F2" w:rsidP="000D7C6C">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The reviewer’s concerns, in </w:t>
      </w:r>
      <w:r w:rsidR="009E3568">
        <w:rPr>
          <w:rFonts w:ascii="Palatino" w:eastAsia="Times New Roman" w:hAnsi="Palatino" w:cs="Arial"/>
          <w:color w:val="0432FF"/>
          <w:sz w:val="22"/>
          <w:szCs w:val="22"/>
          <w:shd w:val="clear" w:color="auto" w:fill="FFFFFF"/>
        </w:rPr>
        <w:t>con</w:t>
      </w:r>
      <w:r>
        <w:rPr>
          <w:rFonts w:ascii="Palatino" w:eastAsia="Times New Roman" w:hAnsi="Palatino" w:cs="Arial"/>
          <w:color w:val="0432FF"/>
          <w:sz w:val="22"/>
          <w:szCs w:val="22"/>
          <w:shd w:val="clear" w:color="auto" w:fill="FFFFFF"/>
        </w:rPr>
        <w:t>junction with point #2, are valid with regard to whether the extensive alternations of chromatin architecture caused by Tcf1/Lef1 deficiency</w:t>
      </w:r>
      <w:r w:rsidR="009E3568">
        <w:rPr>
          <w:rFonts w:ascii="Palatino" w:eastAsia="Times New Roman" w:hAnsi="Palatino" w:cs="Arial"/>
          <w:color w:val="0432FF"/>
          <w:sz w:val="22"/>
          <w:szCs w:val="22"/>
          <w:shd w:val="clear" w:color="auto" w:fill="FFFFFF"/>
        </w:rPr>
        <w:t xml:space="preserve"> in naïve CD8+ T cells</w:t>
      </w:r>
      <w:r>
        <w:rPr>
          <w:rFonts w:ascii="Palatino" w:eastAsia="Times New Roman" w:hAnsi="Palatino" w:cs="Arial"/>
          <w:color w:val="0432FF"/>
          <w:sz w:val="22"/>
          <w:szCs w:val="22"/>
          <w:shd w:val="clear" w:color="auto" w:fill="FFFFFF"/>
        </w:rPr>
        <w:t xml:space="preserve"> are physiologica</w:t>
      </w:r>
      <w:r w:rsidR="009E3568">
        <w:rPr>
          <w:rFonts w:ascii="Palatino" w:eastAsia="Times New Roman" w:hAnsi="Palatino" w:cs="Arial"/>
          <w:color w:val="0432FF"/>
          <w:sz w:val="22"/>
          <w:szCs w:val="22"/>
          <w:shd w:val="clear" w:color="auto" w:fill="FFFFFF"/>
        </w:rPr>
        <w:t>lly important</w:t>
      </w:r>
      <w:r>
        <w:rPr>
          <w:rFonts w:ascii="Palatino" w:eastAsia="Times New Roman" w:hAnsi="Palatino" w:cs="Arial"/>
          <w:color w:val="0432FF"/>
          <w:sz w:val="22"/>
          <w:szCs w:val="22"/>
          <w:shd w:val="clear" w:color="auto" w:fill="FFFFFF"/>
        </w:rPr>
        <w:t xml:space="preserve">. Our </w:t>
      </w:r>
      <w:r w:rsidR="009C7D89">
        <w:rPr>
          <w:rFonts w:ascii="Palatino" w:eastAsia="Times New Roman" w:hAnsi="Palatino" w:cs="Arial"/>
          <w:color w:val="0432FF"/>
          <w:sz w:val="22"/>
          <w:szCs w:val="22"/>
          <w:shd w:val="clear" w:color="auto" w:fill="FFFFFF"/>
        </w:rPr>
        <w:t>molecular analysis</w:t>
      </w:r>
      <w:r>
        <w:rPr>
          <w:rFonts w:ascii="Palatino" w:eastAsia="Times New Roman" w:hAnsi="Palatino" w:cs="Arial"/>
          <w:color w:val="0432FF"/>
          <w:sz w:val="22"/>
          <w:szCs w:val="22"/>
          <w:shd w:val="clear" w:color="auto" w:fill="FFFFFF"/>
        </w:rPr>
        <w:t xml:space="preserve"> </w:t>
      </w:r>
      <w:r w:rsidR="00210B38">
        <w:rPr>
          <w:rFonts w:ascii="Palatino" w:eastAsia="Times New Roman" w:hAnsi="Palatino" w:cs="Arial"/>
          <w:color w:val="0432FF"/>
          <w:sz w:val="22"/>
          <w:szCs w:val="22"/>
          <w:shd w:val="clear" w:color="auto" w:fill="FFFFFF"/>
        </w:rPr>
        <w:t xml:space="preserve">revealed that besides maintaining the quiescent state of naïve CD8+ T cells, Tcf1 and Lef1 are essential for positive regulation of </w:t>
      </w:r>
      <w:r w:rsidR="00C8504F">
        <w:rPr>
          <w:rFonts w:ascii="Palatino" w:eastAsia="Times New Roman" w:hAnsi="Palatino" w:cs="Arial"/>
          <w:color w:val="0432FF"/>
          <w:sz w:val="22"/>
          <w:szCs w:val="22"/>
          <w:shd w:val="clear" w:color="auto" w:fill="FFFFFF"/>
        </w:rPr>
        <w:t>Ccr7, Eomes, and Myb</w:t>
      </w:r>
      <w:r w:rsidR="00210B38">
        <w:rPr>
          <w:rFonts w:ascii="Palatino" w:eastAsia="Times New Roman" w:hAnsi="Palatino" w:cs="Arial"/>
          <w:color w:val="0432FF"/>
          <w:sz w:val="22"/>
          <w:szCs w:val="22"/>
          <w:shd w:val="clear" w:color="auto" w:fill="FFFFFF"/>
        </w:rPr>
        <w:t>, and negative regulation of Foxp3</w:t>
      </w:r>
      <w:r w:rsidR="00C8504F">
        <w:rPr>
          <w:rFonts w:ascii="Palatino" w:eastAsia="Times New Roman" w:hAnsi="Palatino" w:cs="Arial"/>
          <w:color w:val="0432FF"/>
          <w:sz w:val="22"/>
          <w:szCs w:val="22"/>
          <w:shd w:val="clear" w:color="auto" w:fill="FFFFFF"/>
        </w:rPr>
        <w:t xml:space="preserve"> </w:t>
      </w:r>
      <w:r w:rsidR="00210B38">
        <w:rPr>
          <w:rFonts w:ascii="Palatino" w:eastAsia="Times New Roman" w:hAnsi="Palatino" w:cs="Arial"/>
          <w:color w:val="0432FF"/>
          <w:sz w:val="22"/>
          <w:szCs w:val="22"/>
          <w:shd w:val="clear" w:color="auto" w:fill="FFFFFF"/>
        </w:rPr>
        <w:t xml:space="preserve">and non-T lineage signature genes. </w:t>
      </w:r>
      <w:r w:rsidR="00955CFD">
        <w:rPr>
          <w:rFonts w:ascii="Palatino" w:eastAsia="Times New Roman" w:hAnsi="Palatino" w:cs="Arial"/>
          <w:color w:val="0432FF"/>
          <w:sz w:val="22"/>
          <w:szCs w:val="22"/>
          <w:shd w:val="clear" w:color="auto" w:fill="FFFFFF"/>
        </w:rPr>
        <w:lastRenderedPageBreak/>
        <w:t>We validated protein expression of key Tcf1/Lef1 target genes and examined their assoc</w:t>
      </w:r>
      <w:r w:rsidR="007F32AE">
        <w:rPr>
          <w:rFonts w:ascii="Palatino" w:eastAsia="Times New Roman" w:hAnsi="Palatino" w:cs="Arial"/>
          <w:color w:val="0432FF"/>
          <w:sz w:val="22"/>
          <w:szCs w:val="22"/>
          <w:shd w:val="clear" w:color="auto" w:fill="FFFFFF"/>
        </w:rPr>
        <w:t>iated</w:t>
      </w:r>
      <w:r w:rsidR="00955CFD">
        <w:rPr>
          <w:rFonts w:ascii="Palatino" w:eastAsia="Times New Roman" w:hAnsi="Palatino" w:cs="Arial"/>
          <w:color w:val="0432FF"/>
          <w:sz w:val="22"/>
          <w:szCs w:val="22"/>
          <w:shd w:val="clear" w:color="auto" w:fill="FFFFFF"/>
        </w:rPr>
        <w:t xml:space="preserve"> </w:t>
      </w:r>
      <w:r w:rsidR="00044123">
        <w:rPr>
          <w:rFonts w:ascii="Palatino" w:eastAsia="Times New Roman" w:hAnsi="Palatino" w:cs="Arial"/>
          <w:color w:val="0432FF"/>
          <w:sz w:val="22"/>
          <w:szCs w:val="22"/>
          <w:shd w:val="clear" w:color="auto" w:fill="FFFFFF"/>
        </w:rPr>
        <w:t xml:space="preserve">biological </w:t>
      </w:r>
      <w:r w:rsidR="00955CFD">
        <w:rPr>
          <w:rFonts w:ascii="Palatino" w:eastAsia="Times New Roman" w:hAnsi="Palatino" w:cs="Arial"/>
          <w:color w:val="0432FF"/>
          <w:sz w:val="22"/>
          <w:szCs w:val="22"/>
          <w:shd w:val="clear" w:color="auto" w:fill="FFFFFF"/>
        </w:rPr>
        <w:t>function</w:t>
      </w:r>
      <w:r w:rsidR="007F32AE">
        <w:rPr>
          <w:rFonts w:ascii="Palatino" w:eastAsia="Times New Roman" w:hAnsi="Palatino" w:cs="Arial"/>
          <w:color w:val="0432FF"/>
          <w:sz w:val="22"/>
          <w:szCs w:val="22"/>
          <w:shd w:val="clear" w:color="auto" w:fill="FFFFFF"/>
        </w:rPr>
        <w:t>s</w:t>
      </w:r>
      <w:r w:rsidR="00C8504F">
        <w:rPr>
          <w:rFonts w:ascii="Palatino" w:eastAsia="Times New Roman" w:hAnsi="Palatino" w:cs="Arial"/>
          <w:color w:val="0432FF"/>
          <w:sz w:val="22"/>
          <w:szCs w:val="22"/>
          <w:shd w:val="clear" w:color="auto" w:fill="FFFFFF"/>
        </w:rPr>
        <w:t>, and made the following observations</w:t>
      </w:r>
      <w:r w:rsidR="007F32AE">
        <w:rPr>
          <w:rFonts w:ascii="Palatino" w:eastAsia="Times New Roman" w:hAnsi="Palatino" w:cs="Arial"/>
          <w:color w:val="0432FF"/>
          <w:sz w:val="22"/>
          <w:szCs w:val="22"/>
          <w:shd w:val="clear" w:color="auto" w:fill="FFFFFF"/>
        </w:rPr>
        <w:t>:</w:t>
      </w:r>
      <w:r w:rsidR="00955CFD">
        <w:rPr>
          <w:rFonts w:ascii="Palatino" w:eastAsia="Times New Roman" w:hAnsi="Palatino" w:cs="Arial"/>
          <w:color w:val="0432FF"/>
          <w:sz w:val="22"/>
          <w:szCs w:val="22"/>
          <w:shd w:val="clear" w:color="auto" w:fill="FFFFFF"/>
        </w:rPr>
        <w:t xml:space="preserve"> </w:t>
      </w:r>
    </w:p>
    <w:p w14:paraId="023EBE6E" w14:textId="77777777" w:rsidR="00B00E6A" w:rsidRDefault="00B00E6A" w:rsidP="000D7C6C">
      <w:pPr>
        <w:rPr>
          <w:rFonts w:ascii="Palatino" w:eastAsia="Times New Roman" w:hAnsi="Palatino" w:cs="Arial"/>
          <w:color w:val="0432FF"/>
          <w:sz w:val="22"/>
          <w:szCs w:val="22"/>
          <w:shd w:val="clear" w:color="auto" w:fill="FFFFFF"/>
        </w:rPr>
      </w:pPr>
    </w:p>
    <w:p w14:paraId="58A63AFB" w14:textId="77777777" w:rsidR="00476A0E" w:rsidRDefault="00476A0E" w:rsidP="00476A0E">
      <w:pPr>
        <w:pStyle w:val="ListParagraph"/>
        <w:numPr>
          <w:ilvl w:val="0"/>
          <w:numId w:val="3"/>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Reduced CCR7 protein expression in dKO CD8+ T cells is associated with their diminished capacity of homing to lymph nodes (Fig. 8a, b</w:t>
      </w:r>
      <w:proofErr w:type="gramStart"/>
      <w:r>
        <w:rPr>
          <w:rFonts w:ascii="Palatino" w:eastAsia="Times New Roman" w:hAnsi="Palatino" w:cs="Arial"/>
          <w:color w:val="0432FF"/>
          <w:sz w:val="22"/>
          <w:szCs w:val="22"/>
          <w:shd w:val="clear" w:color="auto" w:fill="FFFFFF"/>
        </w:rPr>
        <w:t>);</w:t>
      </w:r>
      <w:proofErr w:type="gramEnd"/>
      <w:r>
        <w:rPr>
          <w:rFonts w:ascii="Palatino" w:eastAsia="Times New Roman" w:hAnsi="Palatino" w:cs="Arial"/>
          <w:color w:val="0432FF"/>
          <w:sz w:val="22"/>
          <w:szCs w:val="22"/>
          <w:shd w:val="clear" w:color="auto" w:fill="FFFFFF"/>
        </w:rPr>
        <w:t xml:space="preserve"> </w:t>
      </w:r>
    </w:p>
    <w:p w14:paraId="7C318473" w14:textId="77777777" w:rsidR="00476A0E" w:rsidRDefault="00476A0E" w:rsidP="00476A0E">
      <w:pPr>
        <w:pStyle w:val="ListParagraph"/>
        <w:numPr>
          <w:ilvl w:val="0"/>
          <w:numId w:val="3"/>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Decreased EOMES protein expression in dKO CD8+ T cells is associated with reduced frequency and numbers of CD44 high CD122+ memory-phenotype CD8+ T cells in uninfected mice (Fig. 8c, d</w:t>
      </w:r>
      <w:proofErr w:type="gramStart"/>
      <w:r>
        <w:rPr>
          <w:rFonts w:ascii="Palatino" w:eastAsia="Times New Roman" w:hAnsi="Palatino" w:cs="Arial"/>
          <w:color w:val="0432FF"/>
          <w:sz w:val="22"/>
          <w:szCs w:val="22"/>
          <w:shd w:val="clear" w:color="auto" w:fill="FFFFFF"/>
        </w:rPr>
        <w:t>);</w:t>
      </w:r>
      <w:proofErr w:type="gramEnd"/>
    </w:p>
    <w:p w14:paraId="20822AB3" w14:textId="47893D50" w:rsidR="00C90270" w:rsidRDefault="0019750A" w:rsidP="003E2DC6">
      <w:pPr>
        <w:pStyle w:val="ListParagraph"/>
        <w:numPr>
          <w:ilvl w:val="0"/>
          <w:numId w:val="3"/>
        </w:numPr>
        <w:rPr>
          <w:rFonts w:ascii="Palatino" w:eastAsia="Times New Roman" w:hAnsi="Palatino" w:cs="Arial"/>
          <w:color w:val="0432FF"/>
          <w:sz w:val="22"/>
          <w:szCs w:val="22"/>
          <w:shd w:val="clear" w:color="auto" w:fill="FFFFFF"/>
        </w:rPr>
      </w:pPr>
      <w:r w:rsidRPr="00C90270">
        <w:rPr>
          <w:rFonts w:ascii="Palatino" w:eastAsia="Times New Roman" w:hAnsi="Palatino" w:cs="Arial"/>
          <w:color w:val="0432FF"/>
          <w:sz w:val="22"/>
          <w:szCs w:val="22"/>
          <w:shd w:val="clear" w:color="auto" w:fill="FFFFFF"/>
        </w:rPr>
        <w:t xml:space="preserve">We validated diminished MYB and elevated FOXP3 protein expression in dKO CD8+ T cells. </w:t>
      </w:r>
      <w:r w:rsidR="00955CFD" w:rsidRPr="00C90270">
        <w:rPr>
          <w:rFonts w:ascii="Palatino" w:eastAsia="Times New Roman" w:hAnsi="Palatino" w:cs="Arial"/>
          <w:color w:val="0432FF"/>
          <w:sz w:val="22"/>
          <w:szCs w:val="22"/>
          <w:shd w:val="clear" w:color="auto" w:fill="FFFFFF"/>
        </w:rPr>
        <w:t>M</w:t>
      </w:r>
      <w:r w:rsidR="00735889" w:rsidRPr="00C90270">
        <w:rPr>
          <w:rFonts w:ascii="Palatino" w:eastAsia="Times New Roman" w:hAnsi="Palatino" w:cs="Arial"/>
          <w:color w:val="0432FF"/>
          <w:sz w:val="22"/>
          <w:szCs w:val="22"/>
          <w:shd w:val="clear" w:color="auto" w:fill="FFFFFF"/>
        </w:rPr>
        <w:t>YB</w:t>
      </w:r>
      <w:r w:rsidR="00955CFD" w:rsidRPr="00C90270">
        <w:rPr>
          <w:rFonts w:ascii="Palatino" w:eastAsia="Times New Roman" w:hAnsi="Palatino" w:cs="Arial"/>
          <w:color w:val="0432FF"/>
          <w:sz w:val="22"/>
          <w:szCs w:val="22"/>
          <w:shd w:val="clear" w:color="auto" w:fill="FFFFFF"/>
        </w:rPr>
        <w:t xml:space="preserve"> support</w:t>
      </w:r>
      <w:r w:rsidR="00735889" w:rsidRPr="00C90270">
        <w:rPr>
          <w:rFonts w:ascii="Palatino" w:eastAsia="Times New Roman" w:hAnsi="Palatino" w:cs="Arial"/>
          <w:color w:val="0432FF"/>
          <w:sz w:val="22"/>
          <w:szCs w:val="22"/>
          <w:shd w:val="clear" w:color="auto" w:fill="FFFFFF"/>
        </w:rPr>
        <w:t>s</w:t>
      </w:r>
      <w:r w:rsidR="00955CFD" w:rsidRPr="00C90270">
        <w:rPr>
          <w:rFonts w:ascii="Palatino" w:eastAsia="Times New Roman" w:hAnsi="Palatino" w:cs="Arial"/>
          <w:color w:val="0432FF"/>
          <w:sz w:val="22"/>
          <w:szCs w:val="22"/>
          <w:shd w:val="clear" w:color="auto" w:fill="FFFFFF"/>
        </w:rPr>
        <w:t xml:space="preserve"> effector T cell expansion</w:t>
      </w:r>
      <w:r w:rsidR="00735889" w:rsidRPr="00C90270">
        <w:rPr>
          <w:rFonts w:ascii="Palatino" w:eastAsia="Times New Roman" w:hAnsi="Palatino" w:cs="Arial"/>
          <w:color w:val="0432FF"/>
          <w:sz w:val="22"/>
          <w:szCs w:val="22"/>
          <w:shd w:val="clear" w:color="auto" w:fill="FFFFFF"/>
        </w:rPr>
        <w:t xml:space="preserve"> </w:t>
      </w:r>
      <w:r w:rsidR="00FC23B7">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FC23B7">
        <w:rPr>
          <w:rFonts w:ascii="Palatino" w:eastAsia="Times New Roman" w:hAnsi="Palatino" w:cs="Arial"/>
          <w:color w:val="0432FF"/>
          <w:sz w:val="22"/>
          <w:szCs w:val="22"/>
          <w:shd w:val="clear" w:color="auto" w:fill="FFFFFF"/>
        </w:rPr>
        <w:instrText xml:space="preserve"> ADDIN EN.CITE </w:instrText>
      </w:r>
      <w:r w:rsidR="00FC23B7">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FC23B7">
        <w:rPr>
          <w:rFonts w:ascii="Palatino" w:eastAsia="Times New Roman" w:hAnsi="Palatino" w:cs="Arial"/>
          <w:color w:val="0432FF"/>
          <w:sz w:val="22"/>
          <w:szCs w:val="22"/>
          <w:shd w:val="clear" w:color="auto" w:fill="FFFFFF"/>
        </w:rPr>
        <w:instrText xml:space="preserve"> ADDIN EN.CITE.DATA </w:instrText>
      </w:r>
      <w:r w:rsidR="00FC23B7">
        <w:rPr>
          <w:rFonts w:ascii="Palatino" w:eastAsia="Times New Roman" w:hAnsi="Palatino" w:cs="Arial"/>
          <w:color w:val="0432FF"/>
          <w:sz w:val="22"/>
          <w:szCs w:val="22"/>
          <w:shd w:val="clear" w:color="auto" w:fill="FFFFFF"/>
        </w:rPr>
      </w:r>
      <w:r w:rsidR="00FC23B7">
        <w:rPr>
          <w:rFonts w:ascii="Palatino" w:eastAsia="Times New Roman" w:hAnsi="Palatino" w:cs="Arial"/>
          <w:color w:val="0432FF"/>
          <w:sz w:val="22"/>
          <w:szCs w:val="22"/>
          <w:shd w:val="clear" w:color="auto" w:fill="FFFFFF"/>
        </w:rPr>
        <w:fldChar w:fldCharType="end"/>
      </w:r>
      <w:r w:rsidR="00FC23B7">
        <w:rPr>
          <w:rFonts w:ascii="Palatino" w:eastAsia="Times New Roman" w:hAnsi="Palatino" w:cs="Arial"/>
          <w:color w:val="0432FF"/>
          <w:sz w:val="22"/>
          <w:szCs w:val="22"/>
          <w:shd w:val="clear" w:color="auto" w:fill="FFFFFF"/>
        </w:rPr>
      </w:r>
      <w:r w:rsidR="00FC23B7">
        <w:rPr>
          <w:rFonts w:ascii="Palatino" w:eastAsia="Times New Roman" w:hAnsi="Palatino" w:cs="Arial"/>
          <w:color w:val="0432FF"/>
          <w:sz w:val="22"/>
          <w:szCs w:val="22"/>
          <w:shd w:val="clear" w:color="auto" w:fill="FFFFFF"/>
        </w:rPr>
        <w:fldChar w:fldCharType="separate"/>
      </w:r>
      <w:r w:rsidR="00FC23B7">
        <w:rPr>
          <w:rFonts w:ascii="Palatino" w:eastAsia="Times New Roman" w:hAnsi="Palatino" w:cs="Arial"/>
          <w:noProof/>
          <w:color w:val="0432FF"/>
          <w:sz w:val="22"/>
          <w:szCs w:val="22"/>
          <w:shd w:val="clear" w:color="auto" w:fill="FFFFFF"/>
        </w:rPr>
        <w:t>(6)</w:t>
      </w:r>
      <w:r w:rsidR="00FC23B7">
        <w:rPr>
          <w:rFonts w:ascii="Palatino" w:eastAsia="Times New Roman" w:hAnsi="Palatino" w:cs="Arial"/>
          <w:color w:val="0432FF"/>
          <w:sz w:val="22"/>
          <w:szCs w:val="22"/>
          <w:shd w:val="clear" w:color="auto" w:fill="FFFFFF"/>
        </w:rPr>
        <w:fldChar w:fldCharType="end"/>
      </w:r>
      <w:r w:rsidR="00955CFD" w:rsidRPr="00C90270">
        <w:rPr>
          <w:rFonts w:ascii="Palatino" w:eastAsia="Times New Roman" w:hAnsi="Palatino" w:cs="Arial"/>
          <w:color w:val="0432FF"/>
          <w:sz w:val="22"/>
          <w:szCs w:val="22"/>
          <w:shd w:val="clear" w:color="auto" w:fill="FFFFFF"/>
        </w:rPr>
        <w:t xml:space="preserve">, </w:t>
      </w:r>
      <w:r w:rsidR="00735889" w:rsidRPr="00C90270">
        <w:rPr>
          <w:rFonts w:ascii="Palatino" w:eastAsia="Times New Roman" w:hAnsi="Palatino" w:cs="Arial"/>
          <w:color w:val="0432FF"/>
          <w:sz w:val="22"/>
          <w:szCs w:val="22"/>
          <w:shd w:val="clear" w:color="auto" w:fill="FFFFFF"/>
        </w:rPr>
        <w:t xml:space="preserve">and </w:t>
      </w:r>
      <w:r w:rsidR="00955CFD" w:rsidRPr="00C90270">
        <w:rPr>
          <w:rFonts w:ascii="Palatino" w:eastAsia="Times New Roman" w:hAnsi="Palatino" w:cs="Arial"/>
          <w:color w:val="0432FF"/>
          <w:sz w:val="22"/>
          <w:szCs w:val="22"/>
          <w:shd w:val="clear" w:color="auto" w:fill="FFFFFF"/>
        </w:rPr>
        <w:t xml:space="preserve">Foxp3 </w:t>
      </w:r>
      <w:r w:rsidR="00735889" w:rsidRPr="00C90270">
        <w:rPr>
          <w:rFonts w:ascii="Palatino" w:eastAsia="Times New Roman" w:hAnsi="Palatino" w:cs="Arial"/>
          <w:color w:val="0432FF"/>
          <w:sz w:val="22"/>
          <w:szCs w:val="22"/>
          <w:shd w:val="clear" w:color="auto" w:fill="FFFFFF"/>
        </w:rPr>
        <w:t xml:space="preserve">has a broad </w:t>
      </w:r>
      <w:r w:rsidR="00955CFD" w:rsidRPr="00C90270">
        <w:rPr>
          <w:rFonts w:ascii="Palatino" w:eastAsia="Times New Roman" w:hAnsi="Palatino" w:cs="Arial"/>
          <w:color w:val="0432FF"/>
          <w:sz w:val="22"/>
          <w:szCs w:val="22"/>
          <w:shd w:val="clear" w:color="auto" w:fill="FFFFFF"/>
        </w:rPr>
        <w:t>transcription</w:t>
      </w:r>
      <w:r w:rsidR="00735889" w:rsidRPr="00C90270">
        <w:rPr>
          <w:rFonts w:ascii="Palatino" w:eastAsia="Times New Roman" w:hAnsi="Palatino" w:cs="Arial"/>
          <w:color w:val="0432FF"/>
          <w:sz w:val="22"/>
          <w:szCs w:val="22"/>
          <w:shd w:val="clear" w:color="auto" w:fill="FFFFFF"/>
        </w:rPr>
        <w:t xml:space="preserve"> </w:t>
      </w:r>
      <w:r w:rsidR="007F32AE" w:rsidRPr="00C90270">
        <w:rPr>
          <w:rFonts w:ascii="Palatino" w:eastAsia="Times New Roman" w:hAnsi="Palatino" w:cs="Arial"/>
          <w:color w:val="0432FF"/>
          <w:sz w:val="22"/>
          <w:szCs w:val="22"/>
          <w:shd w:val="clear" w:color="auto" w:fill="FFFFFF"/>
        </w:rPr>
        <w:t>repressor</w:t>
      </w:r>
      <w:r w:rsidR="00735889" w:rsidRPr="00C90270">
        <w:rPr>
          <w:rFonts w:ascii="Palatino" w:eastAsia="Times New Roman" w:hAnsi="Palatino" w:cs="Arial"/>
          <w:color w:val="0432FF"/>
          <w:sz w:val="22"/>
          <w:szCs w:val="22"/>
          <w:shd w:val="clear" w:color="auto" w:fill="FFFFFF"/>
        </w:rPr>
        <w:t xml:space="preserve"> function</w:t>
      </w:r>
      <w:r w:rsidR="00C05F63">
        <w:rPr>
          <w:rFonts w:ascii="Palatino" w:eastAsia="Times New Roman" w:hAnsi="Palatino" w:cs="Arial"/>
          <w:color w:val="0432FF"/>
          <w:sz w:val="22"/>
          <w:szCs w:val="22"/>
          <w:shd w:val="clear" w:color="auto" w:fill="FFFFFF"/>
        </w:rPr>
        <w:t xml:space="preserve"> </w:t>
      </w:r>
      <w:r w:rsidR="00C05F63">
        <w:rPr>
          <w:rFonts w:ascii="Palatino" w:eastAsia="Times New Roman" w:hAnsi="Palatino" w:cs="Arial"/>
          <w:color w:val="0432FF"/>
          <w:sz w:val="22"/>
          <w:szCs w:val="22"/>
          <w:shd w:val="clear" w:color="auto" w:fill="FFFFFF"/>
        </w:rPr>
        <w:fldChar w:fldCharType="begin">
          <w:fldData xml:space="preserve">PEVuZE5vdGU+PENpdGU+PEF1dGhvcj5TY2h1YmVydDwvQXV0aG9yPjxZZWFyPjIwMDE8L1llYXI+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</w:fldData>
        </w:fldChar>
      </w:r>
      <w:r w:rsidR="00C05F63">
        <w:rPr>
          <w:rFonts w:ascii="Palatino" w:eastAsia="Times New Roman" w:hAnsi="Palatino" w:cs="Arial"/>
          <w:color w:val="0432FF"/>
          <w:sz w:val="22"/>
          <w:szCs w:val="22"/>
          <w:shd w:val="clear" w:color="auto" w:fill="FFFFFF"/>
        </w:rPr>
        <w:instrText xml:space="preserve"> ADDIN EN.CITE </w:instrText>
      </w:r>
      <w:r w:rsidR="00C05F63">
        <w:rPr>
          <w:rFonts w:ascii="Palatino" w:eastAsia="Times New Roman" w:hAnsi="Palatino" w:cs="Arial"/>
          <w:color w:val="0432FF"/>
          <w:sz w:val="22"/>
          <w:szCs w:val="22"/>
          <w:shd w:val="clear" w:color="auto" w:fill="FFFFFF"/>
        </w:rPr>
        <w:fldChar w:fldCharType="begin">
          <w:fldData xml:space="preserve">PEVuZE5vdGU+PENpdGU+PEF1dGhvcj5TY2h1YmVydDwvQXV0aG9yPjxZZWFyPjIwMDE8L1llYXI+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</w:fldData>
        </w:fldChar>
      </w:r>
      <w:r w:rsidR="00C05F63">
        <w:rPr>
          <w:rFonts w:ascii="Palatino" w:eastAsia="Times New Roman" w:hAnsi="Palatino" w:cs="Arial"/>
          <w:color w:val="0432FF"/>
          <w:sz w:val="22"/>
          <w:szCs w:val="22"/>
          <w:shd w:val="clear" w:color="auto" w:fill="FFFFFF"/>
        </w:rPr>
        <w:instrText xml:space="preserve"> ADDIN EN.CITE.DATA </w:instrText>
      </w:r>
      <w:r w:rsidR="00C05F63">
        <w:rPr>
          <w:rFonts w:ascii="Palatino" w:eastAsia="Times New Roman" w:hAnsi="Palatino" w:cs="Arial"/>
          <w:color w:val="0432FF"/>
          <w:sz w:val="22"/>
          <w:szCs w:val="22"/>
          <w:shd w:val="clear" w:color="auto" w:fill="FFFFFF"/>
        </w:rPr>
      </w:r>
      <w:r w:rsidR="00C05F63">
        <w:rPr>
          <w:rFonts w:ascii="Palatino" w:eastAsia="Times New Roman" w:hAnsi="Palatino" w:cs="Arial"/>
          <w:color w:val="0432FF"/>
          <w:sz w:val="22"/>
          <w:szCs w:val="22"/>
          <w:shd w:val="clear" w:color="auto" w:fill="FFFFFF"/>
        </w:rPr>
        <w:fldChar w:fldCharType="end"/>
      </w:r>
      <w:r w:rsidR="00C05F63">
        <w:rPr>
          <w:rFonts w:ascii="Palatino" w:eastAsia="Times New Roman" w:hAnsi="Palatino" w:cs="Arial"/>
          <w:color w:val="0432FF"/>
          <w:sz w:val="22"/>
          <w:szCs w:val="22"/>
          <w:shd w:val="clear" w:color="auto" w:fill="FFFFFF"/>
        </w:rPr>
      </w:r>
      <w:r w:rsidR="00C05F63">
        <w:rPr>
          <w:rFonts w:ascii="Palatino" w:eastAsia="Times New Roman" w:hAnsi="Palatino" w:cs="Arial"/>
          <w:color w:val="0432FF"/>
          <w:sz w:val="22"/>
          <w:szCs w:val="22"/>
          <w:shd w:val="clear" w:color="auto" w:fill="FFFFFF"/>
        </w:rPr>
        <w:fldChar w:fldCharType="separate"/>
      </w:r>
      <w:r w:rsidR="00C05F63">
        <w:rPr>
          <w:rFonts w:ascii="Palatino" w:eastAsia="Times New Roman" w:hAnsi="Palatino" w:cs="Arial"/>
          <w:noProof/>
          <w:color w:val="0432FF"/>
          <w:sz w:val="22"/>
          <w:szCs w:val="22"/>
          <w:shd w:val="clear" w:color="auto" w:fill="FFFFFF"/>
        </w:rPr>
        <w:t>(7)</w:t>
      </w:r>
      <w:r w:rsidR="00C05F63">
        <w:rPr>
          <w:rFonts w:ascii="Palatino" w:eastAsia="Times New Roman" w:hAnsi="Palatino" w:cs="Arial"/>
          <w:color w:val="0432FF"/>
          <w:sz w:val="22"/>
          <w:szCs w:val="22"/>
          <w:shd w:val="clear" w:color="auto" w:fill="FFFFFF"/>
        </w:rPr>
        <w:fldChar w:fldCharType="end"/>
      </w:r>
      <w:r w:rsidR="007F32AE" w:rsidRPr="00C90270">
        <w:rPr>
          <w:rFonts w:ascii="Palatino" w:eastAsia="Times New Roman" w:hAnsi="Palatino" w:cs="Arial"/>
          <w:color w:val="0432FF"/>
          <w:sz w:val="22"/>
          <w:szCs w:val="22"/>
          <w:shd w:val="clear" w:color="auto" w:fill="FFFFFF"/>
        </w:rPr>
        <w:t>.</w:t>
      </w:r>
      <w:r w:rsidR="00735889" w:rsidRPr="00C90270">
        <w:rPr>
          <w:rFonts w:ascii="Palatino" w:eastAsia="Times New Roman" w:hAnsi="Palatino" w:cs="Arial"/>
          <w:color w:val="0432FF"/>
          <w:sz w:val="22"/>
          <w:szCs w:val="22"/>
          <w:shd w:val="clear" w:color="auto" w:fill="FFFFFF"/>
        </w:rPr>
        <w:t xml:space="preserve"> </w:t>
      </w:r>
      <w:r w:rsidR="004B549D" w:rsidRPr="00C90270">
        <w:rPr>
          <w:rFonts w:ascii="Palatino" w:eastAsia="Times New Roman" w:hAnsi="Palatino" w:cs="Arial"/>
          <w:color w:val="0432FF"/>
          <w:sz w:val="22"/>
          <w:szCs w:val="22"/>
          <w:shd w:val="clear" w:color="auto" w:fill="FFFFFF"/>
        </w:rPr>
        <w:t xml:space="preserve">Upon tested in vivo, dKO CD8+ T cells exhibited reduced proliferative capacity within 60 hrs of activation, leading to profound reduction </w:t>
      </w:r>
      <w:r w:rsidR="00081A82" w:rsidRPr="00C90270">
        <w:rPr>
          <w:rFonts w:ascii="Palatino" w:eastAsia="Times New Roman" w:hAnsi="Palatino" w:cs="Arial"/>
          <w:color w:val="0432FF"/>
          <w:sz w:val="22"/>
          <w:szCs w:val="22"/>
          <w:shd w:val="clear" w:color="auto" w:fill="FFFFFF"/>
        </w:rPr>
        <w:t>in effector CD8+ T cells at the peak response to viral infection (Fig. 8e-k</w:t>
      </w:r>
      <w:r w:rsidR="00C90270" w:rsidRPr="00C90270">
        <w:rPr>
          <w:rFonts w:ascii="Palatino" w:eastAsia="Times New Roman" w:hAnsi="Palatino" w:cs="Arial"/>
          <w:color w:val="0432FF"/>
          <w:sz w:val="22"/>
          <w:szCs w:val="22"/>
          <w:shd w:val="clear" w:color="auto" w:fill="FFFFFF"/>
        </w:rPr>
        <w:t xml:space="preserve">). These defects were a phenocopy of MYB ablation </w:t>
      </w:r>
      <w:r w:rsidR="00FC23B7">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FC23B7">
        <w:rPr>
          <w:rFonts w:ascii="Palatino" w:eastAsia="Times New Roman" w:hAnsi="Palatino" w:cs="Arial"/>
          <w:color w:val="0432FF"/>
          <w:sz w:val="22"/>
          <w:szCs w:val="22"/>
          <w:shd w:val="clear" w:color="auto" w:fill="FFFFFF"/>
        </w:rPr>
        <w:instrText xml:space="preserve"> ADDIN EN.CITE </w:instrText>
      </w:r>
      <w:r w:rsidR="00FC23B7">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FC23B7">
        <w:rPr>
          <w:rFonts w:ascii="Palatino" w:eastAsia="Times New Roman" w:hAnsi="Palatino" w:cs="Arial"/>
          <w:color w:val="0432FF"/>
          <w:sz w:val="22"/>
          <w:szCs w:val="22"/>
          <w:shd w:val="clear" w:color="auto" w:fill="FFFFFF"/>
        </w:rPr>
        <w:instrText xml:space="preserve"> ADDIN EN.CITE.DATA </w:instrText>
      </w:r>
      <w:r w:rsidR="00FC23B7">
        <w:rPr>
          <w:rFonts w:ascii="Palatino" w:eastAsia="Times New Roman" w:hAnsi="Palatino" w:cs="Arial"/>
          <w:color w:val="0432FF"/>
          <w:sz w:val="22"/>
          <w:szCs w:val="22"/>
          <w:shd w:val="clear" w:color="auto" w:fill="FFFFFF"/>
        </w:rPr>
      </w:r>
      <w:r w:rsidR="00FC23B7">
        <w:rPr>
          <w:rFonts w:ascii="Palatino" w:eastAsia="Times New Roman" w:hAnsi="Palatino" w:cs="Arial"/>
          <w:color w:val="0432FF"/>
          <w:sz w:val="22"/>
          <w:szCs w:val="22"/>
          <w:shd w:val="clear" w:color="auto" w:fill="FFFFFF"/>
        </w:rPr>
        <w:fldChar w:fldCharType="end"/>
      </w:r>
      <w:r w:rsidR="00FC23B7">
        <w:rPr>
          <w:rFonts w:ascii="Palatino" w:eastAsia="Times New Roman" w:hAnsi="Palatino" w:cs="Arial"/>
          <w:color w:val="0432FF"/>
          <w:sz w:val="22"/>
          <w:szCs w:val="22"/>
          <w:shd w:val="clear" w:color="auto" w:fill="FFFFFF"/>
        </w:rPr>
      </w:r>
      <w:r w:rsidR="00FC23B7">
        <w:rPr>
          <w:rFonts w:ascii="Palatino" w:eastAsia="Times New Roman" w:hAnsi="Palatino" w:cs="Arial"/>
          <w:color w:val="0432FF"/>
          <w:sz w:val="22"/>
          <w:szCs w:val="22"/>
          <w:shd w:val="clear" w:color="auto" w:fill="FFFFFF"/>
        </w:rPr>
        <w:fldChar w:fldCharType="separate"/>
      </w:r>
      <w:r w:rsidR="00FC23B7">
        <w:rPr>
          <w:rFonts w:ascii="Palatino" w:eastAsia="Times New Roman" w:hAnsi="Palatino" w:cs="Arial"/>
          <w:noProof/>
          <w:color w:val="0432FF"/>
          <w:sz w:val="22"/>
          <w:szCs w:val="22"/>
          <w:shd w:val="clear" w:color="auto" w:fill="FFFFFF"/>
        </w:rPr>
        <w:t>(6)</w:t>
      </w:r>
      <w:r w:rsidR="00FC23B7">
        <w:rPr>
          <w:rFonts w:ascii="Palatino" w:eastAsia="Times New Roman" w:hAnsi="Palatino" w:cs="Arial"/>
          <w:color w:val="0432FF"/>
          <w:sz w:val="22"/>
          <w:szCs w:val="22"/>
          <w:shd w:val="clear" w:color="auto" w:fill="FFFFFF"/>
        </w:rPr>
        <w:fldChar w:fldCharType="end"/>
      </w:r>
      <w:r w:rsidR="00C90270" w:rsidRPr="00C90270">
        <w:rPr>
          <w:rFonts w:ascii="Palatino" w:eastAsia="Times New Roman" w:hAnsi="Palatino" w:cs="Arial"/>
          <w:color w:val="0432FF"/>
          <w:sz w:val="22"/>
          <w:szCs w:val="22"/>
          <w:shd w:val="clear" w:color="auto" w:fill="FFFFFF"/>
        </w:rPr>
        <w:t xml:space="preserve">. dKO effector cells also showed modestly reduced polyfunctionality in terms of cytokine production (Fig. </w:t>
      </w:r>
      <w:r w:rsidR="00081A82" w:rsidRPr="00C90270">
        <w:rPr>
          <w:rFonts w:ascii="Palatino" w:eastAsia="Times New Roman" w:hAnsi="Palatino" w:cs="Arial"/>
          <w:color w:val="0432FF"/>
          <w:sz w:val="22"/>
          <w:szCs w:val="22"/>
          <w:shd w:val="clear" w:color="auto" w:fill="FFFFFF"/>
        </w:rPr>
        <w:t>S8e,f)</w:t>
      </w:r>
      <w:r w:rsidR="00C90270" w:rsidRPr="00C90270">
        <w:rPr>
          <w:rFonts w:ascii="Palatino" w:eastAsia="Times New Roman" w:hAnsi="Palatino" w:cs="Arial"/>
          <w:color w:val="0432FF"/>
          <w:sz w:val="22"/>
          <w:szCs w:val="22"/>
          <w:shd w:val="clear" w:color="auto" w:fill="FFFFFF"/>
        </w:rPr>
        <w:t xml:space="preserve">, suggesting involvement of additional mechanisms, such as repressive function by inappropriately expressed FOXP3. </w:t>
      </w:r>
    </w:p>
    <w:p w14:paraId="59227D90" w14:textId="579C414E" w:rsidR="00B139DE" w:rsidRPr="00C90270" w:rsidRDefault="0027499E" w:rsidP="00C90270">
      <w:pPr>
        <w:pStyle w:val="ListParagraph"/>
        <w:rPr>
          <w:rFonts w:ascii="Palatino" w:eastAsia="Times New Roman" w:hAnsi="Palatino" w:cs="Arial"/>
          <w:color w:val="0432FF"/>
          <w:sz w:val="22"/>
          <w:szCs w:val="22"/>
          <w:shd w:val="clear" w:color="auto" w:fill="FFFFFF"/>
        </w:rPr>
      </w:pPr>
      <w:r w:rsidRPr="00C90270">
        <w:rPr>
          <w:rFonts w:ascii="Palatino" w:eastAsia="Times New Roman" w:hAnsi="Palatino" w:cs="Arial"/>
          <w:color w:val="0432FF"/>
          <w:sz w:val="22"/>
          <w:szCs w:val="22"/>
          <w:shd w:val="clear" w:color="auto" w:fill="FFFFFF"/>
        </w:rPr>
        <w:t xml:space="preserve"> </w:t>
      </w:r>
    </w:p>
    <w:p w14:paraId="146AB021" w14:textId="5C8FC015" w:rsidR="00D570D8" w:rsidRDefault="00B139DE" w:rsidP="000D7C6C">
      <w:pPr>
        <w:rPr>
          <w:rFonts w:ascii="Palatino" w:eastAsia="Times New Roman" w:hAnsi="Palatino" w:cs="Arial"/>
          <w:b/>
          <w:bCs/>
          <w:i/>
          <w:iCs/>
          <w:color w:val="222222"/>
          <w:sz w:val="22"/>
          <w:szCs w:val="22"/>
        </w:rPr>
      </w:pPr>
      <w:r>
        <w:rPr>
          <w:rFonts w:ascii="Palatino" w:eastAsia="Times New Roman" w:hAnsi="Palatino" w:cs="Arial"/>
          <w:color w:val="0432FF"/>
          <w:sz w:val="22"/>
          <w:szCs w:val="22"/>
          <w:shd w:val="clear" w:color="auto" w:fill="FFFFFF"/>
        </w:rPr>
        <w:t xml:space="preserve">These </w:t>
      </w:r>
      <w:r w:rsidR="00C90270">
        <w:rPr>
          <w:rFonts w:ascii="Palatino" w:eastAsia="Times New Roman" w:hAnsi="Palatino" w:cs="Arial"/>
          <w:color w:val="0432FF"/>
          <w:sz w:val="22"/>
          <w:szCs w:val="22"/>
          <w:shd w:val="clear" w:color="auto" w:fill="FFFFFF"/>
        </w:rPr>
        <w:t>data</w:t>
      </w:r>
      <w:r>
        <w:rPr>
          <w:rFonts w:ascii="Palatino" w:eastAsia="Times New Roman" w:hAnsi="Palatino" w:cs="Arial"/>
          <w:color w:val="0432FF"/>
          <w:sz w:val="22"/>
          <w:szCs w:val="22"/>
          <w:shd w:val="clear" w:color="auto" w:fill="FFFFFF"/>
        </w:rPr>
        <w:t xml:space="preserve"> are now</w:t>
      </w:r>
      <w:r w:rsidR="00955CFD" w:rsidRPr="00B139DE">
        <w:rPr>
          <w:rFonts w:ascii="Palatino" w:eastAsia="Times New Roman" w:hAnsi="Palatino" w:cs="Arial"/>
          <w:color w:val="0432FF"/>
          <w:sz w:val="22"/>
          <w:szCs w:val="22"/>
          <w:shd w:val="clear" w:color="auto" w:fill="FFFFFF"/>
        </w:rPr>
        <w:t xml:space="preserve"> </w:t>
      </w:r>
      <w:r w:rsidR="00C90270">
        <w:rPr>
          <w:rFonts w:ascii="Palatino" w:eastAsia="Times New Roman" w:hAnsi="Palatino" w:cs="Arial"/>
          <w:color w:val="0432FF"/>
          <w:sz w:val="22"/>
          <w:szCs w:val="22"/>
          <w:shd w:val="clear" w:color="auto" w:fill="FFFFFF"/>
        </w:rPr>
        <w:t xml:space="preserve">described on page xx, lines xx. </w:t>
      </w:r>
      <w:r>
        <w:rPr>
          <w:rFonts w:ascii="Palatino" w:eastAsia="Times New Roman" w:hAnsi="Palatino" w:cs="Arial"/>
          <w:color w:val="0432FF"/>
          <w:sz w:val="22"/>
          <w:szCs w:val="22"/>
          <w:shd w:val="clear" w:color="auto" w:fill="FFFFFF"/>
        </w:rPr>
        <w:t xml:space="preserve">Collectively, these </w:t>
      </w:r>
      <w:r w:rsidR="00C90270">
        <w:rPr>
          <w:rFonts w:ascii="Palatino" w:eastAsia="Times New Roman" w:hAnsi="Palatino" w:cs="Arial"/>
          <w:color w:val="0432FF"/>
          <w:sz w:val="22"/>
          <w:szCs w:val="22"/>
          <w:shd w:val="clear" w:color="auto" w:fill="FFFFFF"/>
        </w:rPr>
        <w:t>findings</w:t>
      </w:r>
      <w:r>
        <w:rPr>
          <w:rFonts w:ascii="Palatino" w:eastAsia="Times New Roman" w:hAnsi="Palatino" w:cs="Arial"/>
          <w:color w:val="0432FF"/>
          <w:sz w:val="22"/>
          <w:szCs w:val="22"/>
          <w:shd w:val="clear" w:color="auto" w:fill="FFFFFF"/>
        </w:rPr>
        <w:t xml:space="preserve"> demonstrate the biological importance of Tcf1/Lef1 in naïve CD8+ T cells</w:t>
      </w:r>
      <w:r w:rsidR="00764A7E">
        <w:rPr>
          <w:rFonts w:ascii="Palatino" w:eastAsia="Times New Roman" w:hAnsi="Palatino" w:cs="Arial"/>
          <w:color w:val="0432FF"/>
          <w:sz w:val="22"/>
          <w:szCs w:val="22"/>
          <w:shd w:val="clear" w:color="auto" w:fill="FFFFFF"/>
        </w:rPr>
        <w:t xml:space="preserve"> in </w:t>
      </w:r>
      <w:r>
        <w:rPr>
          <w:rFonts w:ascii="Palatino" w:eastAsia="Times New Roman" w:hAnsi="Palatino" w:cs="Arial"/>
          <w:color w:val="0432FF"/>
          <w:sz w:val="22"/>
          <w:szCs w:val="22"/>
          <w:shd w:val="clear" w:color="auto" w:fill="FFFFFF"/>
        </w:rPr>
        <w:t>supporting T cell program and repressing lineage-inappropriate genes</w:t>
      </w:r>
      <w:r w:rsidR="00955CB3">
        <w:rPr>
          <w:rFonts w:ascii="Palatino" w:eastAsia="Times New Roman" w:hAnsi="Palatino" w:cs="Arial"/>
          <w:color w:val="0432FF"/>
          <w:sz w:val="22"/>
          <w:szCs w:val="22"/>
          <w:shd w:val="clear" w:color="auto" w:fill="FFFFFF"/>
        </w:rPr>
        <w:t xml:space="preserve"> by employing multifaceted mechanisms. These</w:t>
      </w:r>
      <w:r w:rsidR="00764A7E">
        <w:rPr>
          <w:rFonts w:ascii="Palatino" w:eastAsia="Times New Roman" w:hAnsi="Palatino" w:cs="Arial"/>
          <w:color w:val="0432FF"/>
          <w:sz w:val="22"/>
          <w:szCs w:val="22"/>
          <w:shd w:val="clear" w:color="auto" w:fill="FFFFFF"/>
        </w:rPr>
        <w:t xml:space="preserve"> concerted actions by Tcf1/Lef1 </w:t>
      </w:r>
      <w:r>
        <w:rPr>
          <w:rFonts w:ascii="Palatino" w:eastAsia="Times New Roman" w:hAnsi="Palatino" w:cs="Arial"/>
          <w:color w:val="0432FF"/>
          <w:sz w:val="22"/>
          <w:szCs w:val="22"/>
          <w:shd w:val="clear" w:color="auto" w:fill="FFFFFF"/>
        </w:rPr>
        <w:t>are critical for ensure efficient and proper differentiation into cytotoxic effector</w:t>
      </w:r>
      <w:r w:rsidR="00C90270">
        <w:rPr>
          <w:rFonts w:ascii="Palatino" w:eastAsia="Times New Roman" w:hAnsi="Palatino" w:cs="Arial"/>
          <w:color w:val="0432FF"/>
          <w:sz w:val="22"/>
          <w:szCs w:val="22"/>
          <w:shd w:val="clear" w:color="auto" w:fill="FFFFFF"/>
        </w:rPr>
        <w:t xml:space="preserve"> cells</w:t>
      </w:r>
      <w:r>
        <w:rPr>
          <w:rFonts w:ascii="Palatino" w:eastAsia="Times New Roman" w:hAnsi="Palatino" w:cs="Arial"/>
          <w:color w:val="0432FF"/>
          <w:sz w:val="22"/>
          <w:szCs w:val="22"/>
          <w:shd w:val="clear" w:color="auto" w:fill="FFFFFF"/>
        </w:rPr>
        <w:t>.</w:t>
      </w:r>
      <w:r w:rsidR="006F26F2">
        <w:rPr>
          <w:rFonts w:ascii="Palatino" w:eastAsia="Times New Roman" w:hAnsi="Palatino" w:cs="Arial"/>
          <w:color w:val="0432FF"/>
          <w:sz w:val="22"/>
          <w:szCs w:val="22"/>
          <w:shd w:val="clear" w:color="auto" w:fill="FFFFFF"/>
        </w:rPr>
        <w:t xml:space="preserve"> </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D570D8">
        <w:rPr>
          <w:rFonts w:ascii="Palatino" w:eastAsia="Times New Roman" w:hAnsi="Palatino" w:cs="Arial"/>
          <w:b/>
          <w:bCs/>
          <w:i/>
          <w:iCs/>
          <w:color w:val="222222"/>
          <w:sz w:val="22"/>
          <w:szCs w:val="22"/>
          <w:shd w:val="clear" w:color="auto" w:fill="FFFFFF"/>
        </w:rPr>
        <w:t>2. In Tcf1/Lef1 TFs-ko CD8 T cells, the expression of effector T cell signature genes are upregulated. What is the physiological relevance of this? For example, do the naïve T cells lacking Tcf1/Lef1 TFs have a stronger tonic TCR signaling, or a lower threshold for activation such that a lower antigen quantity is now required to initiate the effector program compared to WT CD8 T cells?</w:t>
      </w:r>
    </w:p>
    <w:p w14:paraId="2E37BFAF" w14:textId="77777777" w:rsidR="00D570D8" w:rsidRDefault="00D570D8" w:rsidP="000D7C6C">
      <w:pPr>
        <w:rPr>
          <w:rFonts w:ascii="Palatino" w:eastAsia="Times New Roman" w:hAnsi="Palatino" w:cs="Arial"/>
          <w:b/>
          <w:bCs/>
          <w:i/>
          <w:iCs/>
          <w:color w:val="222222"/>
          <w:sz w:val="22"/>
          <w:szCs w:val="22"/>
        </w:rPr>
      </w:pPr>
    </w:p>
    <w:p w14:paraId="02F84BC0" w14:textId="1C765646" w:rsidR="00162FD1" w:rsidRDefault="00F81021" w:rsidP="00D84ADF">
      <w:pPr>
        <w:rPr>
          <w:rFonts w:ascii="Palatino" w:eastAsia="Times New Roman" w:hAnsi="Palatino" w:cs="Arial"/>
          <w:color w:val="0432FF"/>
          <w:sz w:val="22"/>
          <w:szCs w:val="22"/>
        </w:rPr>
      </w:pPr>
      <w:r w:rsidRPr="009752C0">
        <w:rPr>
          <w:rFonts w:ascii="Palatino" w:eastAsia="Times New Roman" w:hAnsi="Palatino" w:cs="Arial"/>
          <w:color w:val="0432FF"/>
          <w:sz w:val="22"/>
          <w:szCs w:val="22"/>
        </w:rPr>
        <w:t>This is a valid question</w:t>
      </w:r>
      <w:r w:rsidR="009752C0" w:rsidRPr="009752C0">
        <w:rPr>
          <w:rFonts w:ascii="Palatino" w:eastAsia="Times New Roman" w:hAnsi="Palatino" w:cs="Arial"/>
          <w:color w:val="0432FF"/>
          <w:sz w:val="22"/>
          <w:szCs w:val="22"/>
        </w:rPr>
        <w:t xml:space="preserve"> and we set out to test these ideas. We first validated that </w:t>
      </w:r>
      <w:r w:rsidR="0041593F">
        <w:rPr>
          <w:rFonts w:ascii="Palatino" w:eastAsia="Times New Roman" w:hAnsi="Palatino" w:cs="Arial"/>
          <w:color w:val="0432FF"/>
          <w:sz w:val="22"/>
          <w:szCs w:val="22"/>
        </w:rPr>
        <w:t xml:space="preserve">granzyme B and CCL5 proteins were </w:t>
      </w:r>
      <w:r w:rsidR="00D4670D">
        <w:rPr>
          <w:rFonts w:ascii="Palatino" w:eastAsia="Times New Roman" w:hAnsi="Palatino" w:cs="Arial"/>
          <w:color w:val="0432FF"/>
          <w:sz w:val="22"/>
          <w:szCs w:val="22"/>
        </w:rPr>
        <w:t>detected</w:t>
      </w:r>
      <w:r w:rsidR="0041593F">
        <w:rPr>
          <w:rFonts w:ascii="Palatino" w:eastAsia="Times New Roman" w:hAnsi="Palatino" w:cs="Arial"/>
          <w:color w:val="0432FF"/>
          <w:sz w:val="22"/>
          <w:szCs w:val="22"/>
        </w:rPr>
        <w:t xml:space="preserve"> at </w:t>
      </w:r>
      <w:r w:rsidR="00D4670D">
        <w:rPr>
          <w:rFonts w:ascii="Palatino" w:eastAsia="Times New Roman" w:hAnsi="Palatino" w:cs="Arial"/>
          <w:color w:val="0432FF"/>
          <w:sz w:val="22"/>
          <w:szCs w:val="22"/>
        </w:rPr>
        <w:t>increased</w:t>
      </w:r>
      <w:r w:rsidR="0041593F">
        <w:rPr>
          <w:rFonts w:ascii="Palatino" w:eastAsia="Times New Roman" w:hAnsi="Palatino" w:cs="Arial"/>
          <w:color w:val="0432FF"/>
          <w:sz w:val="22"/>
          <w:szCs w:val="22"/>
        </w:rPr>
        <w:t xml:space="preserve"> level</w:t>
      </w:r>
      <w:r w:rsidR="00D4670D">
        <w:rPr>
          <w:rFonts w:ascii="Palatino" w:eastAsia="Times New Roman" w:hAnsi="Palatino" w:cs="Arial"/>
          <w:color w:val="0432FF"/>
          <w:sz w:val="22"/>
          <w:szCs w:val="22"/>
        </w:rPr>
        <w:t>s in</w:t>
      </w:r>
      <w:r w:rsidR="0041593F">
        <w:rPr>
          <w:rFonts w:ascii="Palatino" w:eastAsia="Times New Roman" w:hAnsi="Palatino" w:cs="Arial"/>
          <w:color w:val="0432FF"/>
          <w:sz w:val="22"/>
          <w:szCs w:val="22"/>
        </w:rPr>
        <w:t xml:space="preserve"> </w:t>
      </w:r>
      <w:r w:rsidR="009752C0" w:rsidRPr="009752C0">
        <w:rPr>
          <w:rFonts w:ascii="Palatino" w:eastAsia="Times New Roman" w:hAnsi="Palatino" w:cs="Arial"/>
          <w:color w:val="0432FF"/>
          <w:sz w:val="22"/>
          <w:szCs w:val="22"/>
        </w:rPr>
        <w:t>dKO CD8+ T cells</w:t>
      </w:r>
      <w:r w:rsidR="0041593F">
        <w:rPr>
          <w:rFonts w:ascii="Palatino" w:eastAsia="Times New Roman" w:hAnsi="Palatino" w:cs="Arial"/>
          <w:color w:val="0432FF"/>
          <w:sz w:val="22"/>
          <w:szCs w:val="22"/>
        </w:rPr>
        <w:t xml:space="preserve"> (Fig. S8a,b). </w:t>
      </w:r>
      <w:r w:rsidR="00D4670D">
        <w:rPr>
          <w:rFonts w:ascii="Palatino" w:eastAsia="Times New Roman" w:hAnsi="Palatino" w:cs="Arial"/>
          <w:color w:val="0432FF"/>
          <w:sz w:val="22"/>
          <w:szCs w:val="22"/>
        </w:rPr>
        <w:t xml:space="preserve">We then tested if these changes made dKO CD8+ T cells prone to activation. We used titrating amounts of plate-bound CD3 and soluble CD28 to stimulate CD8+ T cell ex vivo and measured interferon-gamma production and granzyme B induction. As shown in Fig. S8d, WT and dKO CD8+ T cells show similar sensitivity to different doses of TCR stimulation, suggesting that dKO CD8+ T cells did not exhibit a </w:t>
      </w:r>
      <w:r w:rsidR="00D84ADF">
        <w:rPr>
          <w:rFonts w:ascii="Palatino" w:eastAsia="Times New Roman" w:hAnsi="Palatino" w:cs="Arial"/>
          <w:color w:val="0432FF"/>
          <w:sz w:val="22"/>
          <w:szCs w:val="22"/>
        </w:rPr>
        <w:t xml:space="preserve">lower threshold for activation. Coupled with our mechanistic studies of Tcf1/Lef1-mediated target gene regulation </w:t>
      </w:r>
      <w:r w:rsidR="002E4D2D">
        <w:rPr>
          <w:rFonts w:ascii="Palatino" w:eastAsia="Times New Roman" w:hAnsi="Palatino" w:cs="Arial"/>
          <w:color w:val="0432FF"/>
          <w:sz w:val="22"/>
          <w:szCs w:val="22"/>
        </w:rPr>
        <w:t>[</w:t>
      </w:r>
      <w:r w:rsidR="00D84ADF">
        <w:rPr>
          <w:rFonts w:ascii="Palatino" w:eastAsia="Times New Roman" w:hAnsi="Palatino" w:cs="Arial"/>
          <w:color w:val="0432FF"/>
          <w:sz w:val="22"/>
          <w:szCs w:val="22"/>
        </w:rPr>
        <w:t xml:space="preserve">for example, negative regulation of chromatin accessibility at the </w:t>
      </w:r>
      <w:r w:rsidR="00D84ADF" w:rsidRPr="00D84ADF">
        <w:rPr>
          <w:rFonts w:ascii="Palatino" w:eastAsia="Times New Roman" w:hAnsi="Palatino" w:cs="Arial"/>
          <w:i/>
          <w:iCs/>
          <w:color w:val="0432FF"/>
          <w:sz w:val="22"/>
          <w:szCs w:val="22"/>
        </w:rPr>
        <w:t>Gzmb</w:t>
      </w:r>
      <w:r w:rsidR="00D84ADF">
        <w:rPr>
          <w:rFonts w:ascii="Palatino" w:eastAsia="Times New Roman" w:hAnsi="Palatino" w:cs="Arial"/>
          <w:color w:val="0432FF"/>
          <w:sz w:val="22"/>
          <w:szCs w:val="22"/>
        </w:rPr>
        <w:t xml:space="preserve"> TSS (Fig. 4b), and restraint of chromatin interaction at the </w:t>
      </w:r>
      <w:proofErr w:type="spellStart"/>
      <w:r w:rsidR="00D84ADF">
        <w:rPr>
          <w:rFonts w:ascii="Palatino" w:eastAsia="Times New Roman" w:hAnsi="Palatino" w:cs="Arial"/>
          <w:color w:val="0432FF"/>
          <w:sz w:val="22"/>
          <w:szCs w:val="22"/>
        </w:rPr>
        <w:t>Ccl</w:t>
      </w:r>
      <w:proofErr w:type="spellEnd"/>
      <w:r w:rsidR="00D84ADF">
        <w:rPr>
          <w:rFonts w:ascii="Palatino" w:eastAsia="Times New Roman" w:hAnsi="Palatino" w:cs="Arial"/>
          <w:color w:val="0432FF"/>
          <w:sz w:val="22"/>
          <w:szCs w:val="22"/>
        </w:rPr>
        <w:t xml:space="preserve"> loci (Fig. 7d)</w:t>
      </w:r>
      <w:r w:rsidR="002E4D2D">
        <w:rPr>
          <w:rFonts w:ascii="Palatino" w:eastAsia="Times New Roman" w:hAnsi="Palatino" w:cs="Arial"/>
          <w:color w:val="0432FF"/>
          <w:sz w:val="22"/>
          <w:szCs w:val="22"/>
        </w:rPr>
        <w:t>]</w:t>
      </w:r>
      <w:r w:rsidR="00D84ADF">
        <w:rPr>
          <w:rFonts w:ascii="Palatino" w:eastAsia="Times New Roman" w:hAnsi="Palatino" w:cs="Arial"/>
          <w:color w:val="0432FF"/>
          <w:sz w:val="22"/>
          <w:szCs w:val="22"/>
        </w:rPr>
        <w:t xml:space="preserve">, we deduce that the increased basal expression of effector program in naïve dKO CD8+ T cells was a result of direct regulation </w:t>
      </w:r>
      <w:r w:rsidR="000327FC">
        <w:rPr>
          <w:rFonts w:ascii="Palatino" w:eastAsia="Times New Roman" w:hAnsi="Palatino" w:cs="Arial"/>
          <w:color w:val="0432FF"/>
          <w:sz w:val="22"/>
          <w:szCs w:val="22"/>
        </w:rPr>
        <w:t xml:space="preserve">at transcriptional level, </w:t>
      </w:r>
      <w:r w:rsidR="00162FD1">
        <w:rPr>
          <w:rFonts w:ascii="Palatino" w:eastAsia="Times New Roman" w:hAnsi="Palatino" w:cs="Arial"/>
          <w:color w:val="0432FF"/>
          <w:sz w:val="22"/>
          <w:szCs w:val="22"/>
        </w:rPr>
        <w:t xml:space="preserve">while the contribution of aberrant TCR signaling was likely not as significant. </w:t>
      </w:r>
    </w:p>
    <w:p w14:paraId="387D111E" w14:textId="77777777" w:rsidR="00162FD1" w:rsidRDefault="00162FD1" w:rsidP="00D84ADF">
      <w:pPr>
        <w:rPr>
          <w:rFonts w:ascii="Palatino" w:eastAsia="Times New Roman" w:hAnsi="Palatino" w:cs="Arial"/>
          <w:color w:val="0432FF"/>
          <w:sz w:val="22"/>
          <w:szCs w:val="22"/>
        </w:rPr>
      </w:pPr>
    </w:p>
    <w:p w14:paraId="10AAD7B5" w14:textId="05220649" w:rsidR="00162FD1" w:rsidRPr="00162FD1" w:rsidRDefault="00162FD1" w:rsidP="00D570D8">
      <w:pPr>
        <w:rPr>
          <w:rFonts w:ascii="Palatino" w:eastAsia="Times New Roman" w:hAnsi="Palatino" w:cs="Arial"/>
          <w:color w:val="0432FF"/>
          <w:sz w:val="22"/>
          <w:szCs w:val="22"/>
        </w:rPr>
      </w:pPr>
      <w:r>
        <w:rPr>
          <w:rFonts w:ascii="Palatino" w:eastAsia="Times New Roman" w:hAnsi="Palatino" w:cs="Arial"/>
          <w:color w:val="0432FF"/>
          <w:sz w:val="22"/>
          <w:szCs w:val="22"/>
        </w:rPr>
        <w:t xml:space="preserve">In assessing the functional impact of Tcf1/Lef1 deficiency in vivo, as detailed in response to point #1, No.3, the intact expression of Tcf1/Lef1 in CD8+ T cells is critical for the proliferative capacity and polyfunctionality during differentiation of naïve to effector cells. Tcf1/Lef1-mediated positive regulation of Myb and negative regulation of Foxp3 contributed substantially to these functional aspects. </w:t>
      </w:r>
    </w:p>
    <w:p w14:paraId="65ECDD67" w14:textId="7C3A40DD" w:rsidR="00064C8F" w:rsidRDefault="00064C8F" w:rsidP="00D570D8">
      <w:pPr>
        <w:rPr>
          <w:rFonts w:ascii="Palatino" w:eastAsia="Times New Roman" w:hAnsi="Palatino" w:cs="Arial"/>
          <w:color w:val="0432FF"/>
          <w:sz w:val="22"/>
          <w:szCs w:val="22"/>
        </w:rPr>
      </w:pPr>
    </w:p>
    <w:p w14:paraId="778B6A2E" w14:textId="0236E3F2" w:rsidR="0010683D" w:rsidRDefault="000D7C6C" w:rsidP="00217E9D">
      <w:pPr>
        <w:rPr>
          <w:rFonts w:ascii="Palatino" w:eastAsia="Times New Roman" w:hAnsi="Palatino" w:cs="Arial"/>
          <w:color w:val="0432FF"/>
          <w:sz w:val="22"/>
          <w:szCs w:val="22"/>
        </w:rPr>
      </w:pPr>
      <w:r w:rsidRPr="008119EE">
        <w:rPr>
          <w:rFonts w:ascii="Palatino" w:eastAsia="Times New Roman" w:hAnsi="Palatino" w:cs="Arial"/>
          <w:b/>
          <w:bCs/>
          <w:i/>
          <w:iCs/>
          <w:color w:val="222222"/>
          <w:sz w:val="22"/>
          <w:szCs w:val="22"/>
          <w:shd w:val="clear" w:color="auto" w:fill="FFFFFF"/>
        </w:rPr>
        <w:t xml:space="preserve">3. The authors defined Motif+ and Motif- Tcf1 peaks in their CHIP-seq data as direct and indirect binding sites. Is there way to describe the overall contribution of the direct binding of Tcf1 to the effect observed in dKO CD8 T cells? Does the indirect effect also depend on the direct DNA-binding of Tcf1? Does perturbation of DNA-binding motifs result in the same </w:t>
      </w:r>
      <w:r w:rsidRPr="008119EE">
        <w:rPr>
          <w:rFonts w:ascii="Palatino" w:eastAsia="Times New Roman" w:hAnsi="Palatino" w:cs="Arial"/>
          <w:b/>
          <w:bCs/>
          <w:i/>
          <w:iCs/>
          <w:color w:val="222222"/>
          <w:sz w:val="22"/>
          <w:szCs w:val="22"/>
          <w:shd w:val="clear" w:color="auto" w:fill="FFFFFF"/>
        </w:rPr>
        <w:lastRenderedPageBreak/>
        <w:t>changes in genomic organization or chromatin modeling as the TF ko</w:t>
      </w:r>
      <w:r w:rsidRPr="000D7C6C">
        <w:rPr>
          <w:rFonts w:ascii="Palatino" w:eastAsia="Times New Roman" w:hAnsi="Palatino" w:cs="Arial"/>
          <w:color w:val="222222"/>
          <w:sz w:val="22"/>
          <w:szCs w:val="22"/>
          <w:shd w:val="clear" w:color="auto" w:fill="FFFFFF"/>
        </w:rPr>
        <w:t>?</w:t>
      </w:r>
      <w:r w:rsidRPr="000D7C6C">
        <w:rPr>
          <w:rFonts w:ascii="Palatino" w:eastAsia="Times New Roman" w:hAnsi="Palatino" w:cs="Arial"/>
          <w:color w:val="222222"/>
          <w:sz w:val="22"/>
          <w:szCs w:val="22"/>
        </w:rPr>
        <w:br/>
      </w:r>
      <w:r w:rsidRPr="000D7C6C">
        <w:rPr>
          <w:rFonts w:ascii="Palatino" w:eastAsia="Times New Roman" w:hAnsi="Palatino" w:cs="Arial"/>
          <w:color w:val="222222"/>
          <w:sz w:val="22"/>
          <w:szCs w:val="22"/>
        </w:rPr>
        <w:br/>
      </w:r>
      <w:r w:rsidR="00923A5A" w:rsidRPr="00AA3189">
        <w:rPr>
          <w:rFonts w:ascii="Palatino" w:eastAsia="Times New Roman" w:hAnsi="Palatino" w:cs="Arial"/>
          <w:color w:val="0432FF"/>
          <w:sz w:val="22"/>
          <w:szCs w:val="22"/>
          <w:u w:val="single"/>
        </w:rPr>
        <w:t>With regard to</w:t>
      </w:r>
      <w:r w:rsidR="00923A5A">
        <w:rPr>
          <w:rFonts w:ascii="Palatino" w:eastAsia="Times New Roman" w:hAnsi="Palatino" w:cs="Arial"/>
          <w:color w:val="0432FF"/>
          <w:sz w:val="22"/>
          <w:szCs w:val="22"/>
        </w:rPr>
        <w:t xml:space="preserve"> the “overall contribution of the direct binding of Tcf1 to the effect observed in dKO CD8 T cells”, we added a summarizing paragraph in the discussion on page xxx, lines xxx as follows: “</w:t>
      </w:r>
      <w:r w:rsidR="00217E9D">
        <w:rPr>
          <w:rFonts w:ascii="Palatino" w:eastAsia="Times New Roman" w:hAnsi="Palatino" w:cs="Arial"/>
          <w:color w:val="0432FF"/>
          <w:sz w:val="22"/>
          <w:szCs w:val="22"/>
        </w:rPr>
        <w:t xml:space="preserve">As evident in our systematic molecular analyses, Tcf1 binding events are associated with distinct regulatory effects, such as promoting or disengaging chromatin interaction, increasing or reducing chromatin accessibility, and activating or repressing target gene expression, depending on the gene context. By use of position-weight matrix in motif analysis, we made the distinction between Tcf1 direct vs. indirect binding events and assessed their relative contribution to </w:t>
      </w:r>
      <w:r w:rsidR="00545C78">
        <w:rPr>
          <w:rFonts w:ascii="Palatino" w:eastAsia="Times New Roman" w:hAnsi="Palatino" w:cs="Arial"/>
          <w:color w:val="0432FF"/>
          <w:sz w:val="22"/>
          <w:szCs w:val="22"/>
        </w:rPr>
        <w:t>each regulatory mechanism.</w:t>
      </w:r>
      <w:r w:rsidR="00217E9D">
        <w:rPr>
          <w:rFonts w:ascii="Palatino" w:eastAsia="Times New Roman" w:hAnsi="Palatino" w:cs="Arial"/>
          <w:color w:val="0432FF"/>
          <w:sz w:val="22"/>
          <w:szCs w:val="22"/>
        </w:rPr>
        <w:t xml:space="preserve"> </w:t>
      </w:r>
      <w:r w:rsidR="009F7C45">
        <w:rPr>
          <w:rFonts w:ascii="Palatino" w:eastAsia="Times New Roman" w:hAnsi="Palatino" w:cs="Arial"/>
          <w:color w:val="0432FF"/>
          <w:sz w:val="22"/>
          <w:szCs w:val="22"/>
        </w:rPr>
        <w:t xml:space="preserve">At its direct binding sites, Tcf1 exhibited clearly distinguishable preference for promoting chromatin interactions (Fig. 1i-k) and maintaining chromatin </w:t>
      </w:r>
      <w:r w:rsidR="0010683D">
        <w:rPr>
          <w:rFonts w:ascii="Palatino" w:eastAsia="Times New Roman" w:hAnsi="Palatino" w:cs="Arial"/>
          <w:color w:val="0432FF"/>
          <w:sz w:val="22"/>
          <w:szCs w:val="22"/>
        </w:rPr>
        <w:t>at an open status (Fig. 2b,c). Such distinction predicts likelihood of a preferred biological outcome, but should be interpreted in absolute terms.”</w:t>
      </w:r>
    </w:p>
    <w:p w14:paraId="4192F7DE" w14:textId="77777777" w:rsidR="0010683D" w:rsidRDefault="0010683D" w:rsidP="00217E9D">
      <w:pPr>
        <w:rPr>
          <w:rFonts w:ascii="Palatino" w:eastAsia="Times New Roman" w:hAnsi="Palatino" w:cs="Arial"/>
          <w:color w:val="0432FF"/>
          <w:sz w:val="22"/>
          <w:szCs w:val="22"/>
        </w:rPr>
      </w:pPr>
    </w:p>
    <w:p w14:paraId="5795B915" w14:textId="77777777" w:rsidR="007D00B4" w:rsidRDefault="00923A5A" w:rsidP="00AA3189">
      <w:pPr>
        <w:ind w:firstLine="720"/>
        <w:rPr>
          <w:rFonts w:ascii="Palatino" w:eastAsia="Times New Roman" w:hAnsi="Palatino" w:cs="Arial"/>
          <w:color w:val="0432FF"/>
          <w:sz w:val="22"/>
          <w:szCs w:val="22"/>
        </w:rPr>
      </w:pPr>
      <w:r>
        <w:rPr>
          <w:rFonts w:ascii="Palatino" w:eastAsia="Times New Roman" w:hAnsi="Palatino" w:cs="Arial"/>
          <w:color w:val="0432FF"/>
          <w:sz w:val="22"/>
          <w:szCs w:val="22"/>
        </w:rPr>
        <w:t>To further clarify on this point, we add</w:t>
      </w:r>
      <w:r w:rsidR="00320288">
        <w:rPr>
          <w:rFonts w:ascii="Palatino" w:eastAsia="Times New Roman" w:hAnsi="Palatino" w:cs="Arial"/>
          <w:color w:val="0432FF"/>
          <w:sz w:val="22"/>
          <w:szCs w:val="22"/>
        </w:rPr>
        <w:t>ed</w:t>
      </w:r>
      <w:r>
        <w:rPr>
          <w:rFonts w:ascii="Palatino" w:eastAsia="Times New Roman" w:hAnsi="Palatino" w:cs="Arial"/>
          <w:color w:val="0432FF"/>
          <w:sz w:val="22"/>
          <w:szCs w:val="22"/>
        </w:rPr>
        <w:t xml:space="preserve"> a</w:t>
      </w:r>
      <w:r w:rsidR="00320288">
        <w:rPr>
          <w:rFonts w:ascii="Palatino" w:eastAsia="Times New Roman" w:hAnsi="Palatino" w:cs="Arial"/>
          <w:color w:val="0432FF"/>
          <w:sz w:val="22"/>
          <w:szCs w:val="22"/>
        </w:rPr>
        <w:t xml:space="preserve"> </w:t>
      </w:r>
      <w:r>
        <w:rPr>
          <w:rFonts w:ascii="Palatino" w:eastAsia="Times New Roman" w:hAnsi="Palatino" w:cs="Arial"/>
          <w:color w:val="0432FF"/>
          <w:sz w:val="22"/>
          <w:szCs w:val="22"/>
        </w:rPr>
        <w:t xml:space="preserve">panel </w:t>
      </w:r>
      <w:r w:rsidR="00320288">
        <w:rPr>
          <w:rFonts w:ascii="Palatino" w:eastAsia="Times New Roman" w:hAnsi="Palatino" w:cs="Arial"/>
          <w:color w:val="0432FF"/>
          <w:sz w:val="22"/>
          <w:szCs w:val="22"/>
        </w:rPr>
        <w:t xml:space="preserve">in Fig. 1k to </w:t>
      </w:r>
      <w:r w:rsidR="007D00B4">
        <w:rPr>
          <w:rFonts w:ascii="Palatino" w:eastAsia="Times New Roman" w:hAnsi="Palatino" w:cs="Arial"/>
          <w:color w:val="0432FF"/>
          <w:sz w:val="22"/>
          <w:szCs w:val="22"/>
        </w:rPr>
        <w:t xml:space="preserve">demonstrate a stronger contribution of Tcf1 direct binding to promote formation of chromatin loops. In Fig. 2b, we added statistical values to the comparisons between Motif+ and Motif– Tcf1 binding peaks in regulating chromatin accessibility. </w:t>
      </w:r>
    </w:p>
    <w:p w14:paraId="28D40443" w14:textId="77777777" w:rsidR="007D00B4" w:rsidRDefault="007D00B4" w:rsidP="00601045">
      <w:pPr>
        <w:rPr>
          <w:rFonts w:ascii="Palatino" w:eastAsia="Times New Roman" w:hAnsi="Palatino" w:cs="Arial"/>
          <w:color w:val="0432FF"/>
          <w:sz w:val="22"/>
          <w:szCs w:val="22"/>
        </w:rPr>
      </w:pPr>
    </w:p>
    <w:p w14:paraId="2208D826" w14:textId="0932A8F1" w:rsidR="00C606A0" w:rsidRDefault="00AA3189" w:rsidP="00990A73">
      <w:pPr>
        <w:rPr>
          <w:rFonts w:ascii="Palatino" w:eastAsia="Times New Roman" w:hAnsi="Palatino" w:cs="Arial"/>
          <w:color w:val="0432FF"/>
          <w:sz w:val="22"/>
          <w:szCs w:val="22"/>
        </w:rPr>
      </w:pPr>
      <w:r w:rsidRPr="00AA3189">
        <w:rPr>
          <w:rFonts w:ascii="Palatino" w:eastAsia="Times New Roman" w:hAnsi="Palatino" w:cs="Arial"/>
          <w:color w:val="0432FF"/>
          <w:sz w:val="22"/>
          <w:szCs w:val="22"/>
          <w:u w:val="single"/>
        </w:rPr>
        <w:t>With regard to</w:t>
      </w:r>
      <w:r w:rsidRPr="00AA3189">
        <w:rPr>
          <w:rFonts w:ascii="Palatino" w:eastAsia="Times New Roman" w:hAnsi="Palatino" w:cs="Arial"/>
          <w:color w:val="0432FF"/>
          <w:sz w:val="22"/>
          <w:szCs w:val="22"/>
        </w:rPr>
        <w:t xml:space="preserve"> the other point, </w:t>
      </w:r>
      <w:r>
        <w:rPr>
          <w:rFonts w:ascii="Palatino" w:eastAsia="Times New Roman" w:hAnsi="Palatino" w:cs="Arial"/>
          <w:color w:val="0432FF"/>
          <w:sz w:val="22"/>
          <w:szCs w:val="22"/>
        </w:rPr>
        <w:t>p</w:t>
      </w:r>
      <w:r w:rsidR="00C606A0">
        <w:rPr>
          <w:rFonts w:ascii="Palatino" w:eastAsia="Times New Roman" w:hAnsi="Palatino" w:cs="Arial"/>
          <w:color w:val="0432FF"/>
          <w:sz w:val="22"/>
          <w:szCs w:val="22"/>
        </w:rPr>
        <w:t>erturb</w:t>
      </w:r>
      <w:r>
        <w:rPr>
          <w:rFonts w:ascii="Palatino" w:eastAsia="Times New Roman" w:hAnsi="Palatino" w:cs="Arial"/>
          <w:color w:val="0432FF"/>
          <w:sz w:val="22"/>
          <w:szCs w:val="22"/>
        </w:rPr>
        <w:t>ing</w:t>
      </w:r>
      <w:r w:rsidR="00C606A0">
        <w:rPr>
          <w:rFonts w:ascii="Palatino" w:eastAsia="Times New Roman" w:hAnsi="Palatino" w:cs="Arial"/>
          <w:color w:val="0432FF"/>
          <w:sz w:val="22"/>
          <w:szCs w:val="22"/>
        </w:rPr>
        <w:t xml:space="preserve">Tcf1 DNA binding motif is an excellent idea, and we are interested in the same question as the reviewer. </w:t>
      </w:r>
      <w:r w:rsidR="00990A73">
        <w:rPr>
          <w:rFonts w:ascii="Palatino" w:eastAsia="Times New Roman" w:hAnsi="Palatino" w:cs="Arial"/>
          <w:color w:val="0432FF"/>
          <w:sz w:val="22"/>
          <w:szCs w:val="22"/>
        </w:rPr>
        <w:t>As illustrated in the diagram below, the HMG DNA binding domain starts from the 304th residue in Tcf1</w:t>
      </w:r>
      <w:r w:rsidR="00044123">
        <w:rPr>
          <w:rFonts w:ascii="Palatino" w:eastAsia="Times New Roman" w:hAnsi="Palatino" w:cs="Arial"/>
          <w:color w:val="0432FF"/>
          <w:sz w:val="22"/>
          <w:szCs w:val="22"/>
        </w:rPr>
        <w:t xml:space="preserve"> protein</w:t>
      </w:r>
      <w:r w:rsidR="00990A73">
        <w:rPr>
          <w:rFonts w:ascii="Palatino" w:eastAsia="Times New Roman" w:hAnsi="Palatino" w:cs="Arial"/>
          <w:color w:val="0432FF"/>
          <w:sz w:val="22"/>
          <w:szCs w:val="22"/>
        </w:rPr>
        <w:t xml:space="preserve">. </w:t>
      </w:r>
    </w:p>
    <w:p w14:paraId="06BA6BB9" w14:textId="77777777" w:rsidR="00990A73" w:rsidRDefault="00C606A0" w:rsidP="00990A73">
      <w:pPr>
        <w:rPr>
          <w:rFonts w:ascii="Palatino" w:eastAsia="Times New Roman" w:hAnsi="Palatino" w:cs="Arial"/>
          <w:color w:val="0432FF"/>
          <w:sz w:val="22"/>
          <w:szCs w:val="22"/>
        </w:rPr>
      </w:pPr>
      <w:r w:rsidRPr="00C606A0">
        <w:rPr>
          <w:rFonts w:ascii="Palatino" w:eastAsia="Times New Roman" w:hAnsi="Palatino" w:cs="Arial"/>
          <w:noProof/>
          <w:color w:val="0432FF"/>
          <w:sz w:val="22"/>
          <w:szCs w:val="22"/>
        </w:rPr>
        <w:drawing>
          <wp:inline distT="0" distB="0" distL="0" distR="0" wp14:anchorId="251AB096" wp14:editId="0BF54024">
            <wp:extent cx="2743200" cy="36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368300"/>
                    </a:xfrm>
                    <a:prstGeom prst="rect">
                      <a:avLst/>
                    </a:prstGeom>
                  </pic:spPr>
                </pic:pic>
              </a:graphicData>
            </a:graphic>
          </wp:inline>
        </w:drawing>
      </w:r>
      <w:r w:rsidR="00990A73" w:rsidRPr="00990A73">
        <w:rPr>
          <w:rFonts w:ascii="Palatino" w:eastAsia="Times New Roman" w:hAnsi="Palatino" w:cs="Arial"/>
          <w:color w:val="0432FF"/>
          <w:sz w:val="22"/>
          <w:szCs w:val="22"/>
        </w:rPr>
        <w:t xml:space="preserve"> </w:t>
      </w:r>
    </w:p>
    <w:p w14:paraId="36E22E42" w14:textId="77777777" w:rsidR="00990A73" w:rsidRDefault="00990A73" w:rsidP="00990A73">
      <w:pPr>
        <w:rPr>
          <w:rFonts w:ascii="Palatino" w:eastAsia="Times New Roman" w:hAnsi="Palatino" w:cs="Arial"/>
          <w:color w:val="0432FF"/>
          <w:sz w:val="22"/>
          <w:szCs w:val="22"/>
        </w:rPr>
      </w:pPr>
    </w:p>
    <w:p w14:paraId="6F3B8707" w14:textId="16BAE15B" w:rsidR="00990A73" w:rsidRDefault="00990A73" w:rsidP="00990A73">
      <w:pPr>
        <w:rPr>
          <w:rFonts w:ascii="Palatino" w:eastAsia="Times New Roman" w:hAnsi="Palatino" w:cs="Arial"/>
          <w:color w:val="0432FF"/>
          <w:sz w:val="22"/>
          <w:szCs w:val="22"/>
        </w:rPr>
      </w:pPr>
      <w:r>
        <w:rPr>
          <w:rFonts w:ascii="Palatino" w:eastAsia="Times New Roman" w:hAnsi="Palatino" w:cs="Arial"/>
          <w:color w:val="0432FF"/>
          <w:sz w:val="22"/>
          <w:szCs w:val="22"/>
        </w:rPr>
        <w:t xml:space="preserve">We attempted this approach by inserting a stop codon at corresponding exon in mouse germline. Upon analysis of the resulting </w:t>
      </w:r>
      <w:r w:rsidR="00044123">
        <w:rPr>
          <w:rFonts w:ascii="Palatino" w:eastAsia="Times New Roman" w:hAnsi="Palatino" w:cs="Arial"/>
          <w:color w:val="0432FF"/>
          <w:sz w:val="22"/>
          <w:szCs w:val="22"/>
        </w:rPr>
        <w:t>mouse strain</w:t>
      </w:r>
      <w:r>
        <w:rPr>
          <w:rFonts w:ascii="Palatino" w:eastAsia="Times New Roman" w:hAnsi="Palatino" w:cs="Arial"/>
          <w:color w:val="0432FF"/>
          <w:sz w:val="22"/>
          <w:szCs w:val="22"/>
        </w:rPr>
        <w:t xml:space="preserve">, the Tcf1-HMG truncated protein was not stable, and resulted in a null mutant as shown below. </w:t>
      </w:r>
    </w:p>
    <w:p w14:paraId="0326B229" w14:textId="2382A4DF" w:rsidR="00990A73" w:rsidRDefault="00990A73" w:rsidP="00990A73">
      <w:pPr>
        <w:rPr>
          <w:rFonts w:ascii="Palatino" w:eastAsia="Times New Roman" w:hAnsi="Palatino" w:cs="Arial"/>
          <w:color w:val="0432FF"/>
          <w:sz w:val="22"/>
          <w:szCs w:val="22"/>
        </w:rPr>
      </w:pPr>
      <w:r w:rsidRPr="00772DC2">
        <w:rPr>
          <w:rFonts w:ascii="Palatino" w:eastAsia="Times New Roman" w:hAnsi="Palatino" w:cs="Arial"/>
          <w:noProof/>
          <w:color w:val="0432FF"/>
          <w:sz w:val="22"/>
          <w:szCs w:val="22"/>
        </w:rPr>
        <w:drawing>
          <wp:inline distT="0" distB="0" distL="0" distR="0" wp14:anchorId="316BB235" wp14:editId="0BA06656">
            <wp:extent cx="1905000" cy="158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05000" cy="1587500"/>
                    </a:xfrm>
                    <a:prstGeom prst="rect">
                      <a:avLst/>
                    </a:prstGeom>
                  </pic:spPr>
                </pic:pic>
              </a:graphicData>
            </a:graphic>
          </wp:inline>
        </w:drawing>
      </w:r>
    </w:p>
    <w:p w14:paraId="15F87A6E" w14:textId="546EE40D" w:rsidR="00C606A0" w:rsidRDefault="00990A73" w:rsidP="00990A73">
      <w:pPr>
        <w:rPr>
          <w:rFonts w:ascii="Palatino" w:eastAsia="Times New Roman" w:hAnsi="Palatino" w:cs="Arial"/>
          <w:color w:val="0432FF"/>
          <w:sz w:val="22"/>
          <w:szCs w:val="22"/>
        </w:rPr>
      </w:pPr>
      <w:r>
        <w:rPr>
          <w:rFonts w:ascii="Palatino" w:eastAsia="Times New Roman" w:hAnsi="Palatino" w:cs="Arial"/>
          <w:color w:val="0432FF"/>
          <w:sz w:val="22"/>
          <w:szCs w:val="22"/>
        </w:rPr>
        <w:t>This was reported previously in J. Immunol.</w:t>
      </w:r>
      <w:r w:rsidR="00CF2849">
        <w:rPr>
          <w:rFonts w:ascii="Palatino" w:eastAsia="Times New Roman" w:hAnsi="Palatino" w:cs="Arial"/>
          <w:color w:val="0432FF"/>
          <w:sz w:val="22"/>
          <w:szCs w:val="22"/>
        </w:rPr>
        <w:t xml:space="preserve"> </w:t>
      </w:r>
      <w:r w:rsidR="00CF2849">
        <w:rPr>
          <w:rFonts w:ascii="Palatino" w:eastAsia="Times New Roman" w:hAnsi="Palatino" w:cs="Arial"/>
          <w:color w:val="0432FF"/>
          <w:sz w:val="22"/>
          <w:szCs w:val="22"/>
        </w:rPr>
        <w:fldChar w:fldCharType="begin">
          <w:fldData xml:space="preserve">PEVuZE5vdGU+PENpdGU+PEF1dGhvcj5YdTwvQXV0aG9yPjxZZWFyPjIwMTc8L1llYXI+PFJlY051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</w:fldData>
        </w:fldChar>
      </w:r>
      <w:r w:rsidR="00C05F63">
        <w:rPr>
          <w:rFonts w:ascii="Palatino" w:eastAsia="Times New Roman" w:hAnsi="Palatino" w:cs="Arial"/>
          <w:color w:val="0432FF"/>
          <w:sz w:val="22"/>
          <w:szCs w:val="22"/>
        </w:rPr>
        <w:instrText xml:space="preserve"> ADDIN EN.CITE </w:instrText>
      </w:r>
      <w:r w:rsidR="00C05F63">
        <w:rPr>
          <w:rFonts w:ascii="Palatino" w:eastAsia="Times New Roman" w:hAnsi="Palatino" w:cs="Arial"/>
          <w:color w:val="0432FF"/>
          <w:sz w:val="22"/>
          <w:szCs w:val="22"/>
        </w:rPr>
        <w:fldChar w:fldCharType="begin">
          <w:fldData xml:space="preserve">PEVuZE5vdGU+PENpdGU+PEF1dGhvcj5YdTwvQXV0aG9yPjxZZWFyPjIwMTc8L1llYXI+PFJlY051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</w:fldData>
        </w:fldChar>
      </w:r>
      <w:r w:rsidR="00C05F63">
        <w:rPr>
          <w:rFonts w:ascii="Palatino" w:eastAsia="Times New Roman" w:hAnsi="Palatino" w:cs="Arial"/>
          <w:color w:val="0432FF"/>
          <w:sz w:val="22"/>
          <w:szCs w:val="22"/>
        </w:rPr>
        <w:instrText xml:space="preserve"> ADDIN EN.CITE.DATA </w:instrText>
      </w:r>
      <w:r w:rsidR="00C05F63">
        <w:rPr>
          <w:rFonts w:ascii="Palatino" w:eastAsia="Times New Roman" w:hAnsi="Palatino" w:cs="Arial"/>
          <w:color w:val="0432FF"/>
          <w:sz w:val="22"/>
          <w:szCs w:val="22"/>
        </w:rPr>
      </w:r>
      <w:r w:rsidR="00C05F63">
        <w:rPr>
          <w:rFonts w:ascii="Palatino" w:eastAsia="Times New Roman" w:hAnsi="Palatino" w:cs="Arial"/>
          <w:color w:val="0432FF"/>
          <w:sz w:val="22"/>
          <w:szCs w:val="22"/>
        </w:rPr>
        <w:fldChar w:fldCharType="end"/>
      </w:r>
      <w:r w:rsidR="00CF2849">
        <w:rPr>
          <w:rFonts w:ascii="Palatino" w:eastAsia="Times New Roman" w:hAnsi="Palatino" w:cs="Arial"/>
          <w:color w:val="0432FF"/>
          <w:sz w:val="22"/>
          <w:szCs w:val="22"/>
        </w:rPr>
      </w:r>
      <w:r w:rsidR="00CF2849">
        <w:rPr>
          <w:rFonts w:ascii="Palatino" w:eastAsia="Times New Roman" w:hAnsi="Palatino" w:cs="Arial"/>
          <w:color w:val="0432FF"/>
          <w:sz w:val="22"/>
          <w:szCs w:val="22"/>
        </w:rPr>
        <w:fldChar w:fldCharType="separate"/>
      </w:r>
      <w:r w:rsidR="00C05F63">
        <w:rPr>
          <w:rFonts w:ascii="Palatino" w:eastAsia="Times New Roman" w:hAnsi="Palatino" w:cs="Arial"/>
          <w:noProof/>
          <w:color w:val="0432FF"/>
          <w:sz w:val="22"/>
          <w:szCs w:val="22"/>
        </w:rPr>
        <w:t>(8)</w:t>
      </w:r>
      <w:r w:rsidR="00CF2849">
        <w:rPr>
          <w:rFonts w:ascii="Palatino" w:eastAsia="Times New Roman" w:hAnsi="Palatino" w:cs="Arial"/>
          <w:color w:val="0432FF"/>
          <w:sz w:val="22"/>
          <w:szCs w:val="22"/>
        </w:rPr>
        <w:fldChar w:fldCharType="end"/>
      </w:r>
      <w:r>
        <w:rPr>
          <w:rFonts w:ascii="Palatino" w:eastAsia="Times New Roman" w:hAnsi="Palatino" w:cs="Arial"/>
          <w:color w:val="0432FF"/>
          <w:sz w:val="22"/>
          <w:szCs w:val="22"/>
        </w:rPr>
        <w:t xml:space="preserve">. This observation indicates that a more subtle approach, such as specific mutation of DNA-contacting residues in Tcf1, is necessary for future dedicated </w:t>
      </w:r>
      <w:r w:rsidR="00044123">
        <w:rPr>
          <w:rFonts w:ascii="Palatino" w:eastAsia="Times New Roman" w:hAnsi="Palatino" w:cs="Arial"/>
          <w:color w:val="0432FF"/>
          <w:sz w:val="22"/>
          <w:szCs w:val="22"/>
        </w:rPr>
        <w:t>investigation</w:t>
      </w:r>
      <w:r>
        <w:rPr>
          <w:rFonts w:ascii="Palatino" w:eastAsia="Times New Roman" w:hAnsi="Palatino" w:cs="Arial"/>
          <w:color w:val="0432FF"/>
          <w:sz w:val="22"/>
          <w:szCs w:val="22"/>
        </w:rPr>
        <w:t xml:space="preserve">. </w:t>
      </w:r>
    </w:p>
    <w:p w14:paraId="1F23A598" w14:textId="77777777" w:rsidR="00B00E6A" w:rsidRDefault="000D7C6C" w:rsidP="00D570D8">
      <w:pPr>
        <w:rPr>
          <w:rFonts w:ascii="Palatino" w:eastAsia="Times New Roman" w:hAnsi="Palatino" w:cs="Arial"/>
          <w:b/>
          <w:bCs/>
          <w:i/>
          <w:iCs/>
          <w:color w:val="222222"/>
          <w:sz w:val="22"/>
          <w:szCs w:val="22"/>
          <w:shd w:val="clear" w:color="auto" w:fill="FFFFFF"/>
        </w:rPr>
      </w:pPr>
      <w:r w:rsidRPr="000D7C6C">
        <w:rPr>
          <w:rFonts w:ascii="Palatino" w:eastAsia="Times New Roman" w:hAnsi="Palatino" w:cs="Arial"/>
          <w:color w:val="222222"/>
          <w:sz w:val="22"/>
          <w:szCs w:val="22"/>
        </w:rPr>
        <w:br/>
      </w:r>
      <w:r w:rsidRPr="000D7C6C">
        <w:rPr>
          <w:rFonts w:ascii="Palatino" w:eastAsia="Times New Roman" w:hAnsi="Palatino" w:cs="Arial"/>
          <w:color w:val="222222"/>
          <w:sz w:val="22"/>
          <w:szCs w:val="22"/>
        </w:rPr>
        <w:br/>
      </w:r>
    </w:p>
    <w:p w14:paraId="1C30639A" w14:textId="77777777" w:rsidR="00B00E6A" w:rsidRDefault="00B00E6A">
      <w:pPr>
        <w:rPr>
          <w:rFonts w:ascii="Palatino" w:eastAsia="Times New Roman" w:hAnsi="Palatino" w:cs="Arial"/>
          <w:b/>
          <w:bCs/>
          <w:i/>
          <w:iCs/>
          <w:color w:val="222222"/>
          <w:sz w:val="22"/>
          <w:szCs w:val="22"/>
          <w:shd w:val="clear" w:color="auto" w:fill="FFFFFF"/>
        </w:rPr>
      </w:pPr>
      <w:r>
        <w:rPr>
          <w:rFonts w:ascii="Palatino" w:eastAsia="Times New Roman" w:hAnsi="Palatino" w:cs="Arial"/>
          <w:b/>
          <w:bCs/>
          <w:i/>
          <w:iCs/>
          <w:color w:val="222222"/>
          <w:sz w:val="22"/>
          <w:szCs w:val="22"/>
          <w:shd w:val="clear" w:color="auto" w:fill="FFFFFF"/>
        </w:rPr>
        <w:br w:type="page"/>
      </w:r>
    </w:p>
    <w:p w14:paraId="58C43D2E" w14:textId="35947A9B" w:rsidR="00D570D8" w:rsidRDefault="000D7C6C" w:rsidP="00D570D8">
      <w:pPr>
        <w:rPr>
          <w:rFonts w:ascii="Palatino" w:eastAsia="Times New Roman" w:hAnsi="Palatino" w:cs="Arial"/>
          <w:color w:val="222222"/>
          <w:sz w:val="22"/>
          <w:szCs w:val="22"/>
          <w:shd w:val="clear" w:color="auto" w:fill="FFFFFF"/>
        </w:rPr>
      </w:pPr>
      <w:r w:rsidRPr="00F936E2">
        <w:rPr>
          <w:rFonts w:ascii="Palatino" w:eastAsia="Times New Roman" w:hAnsi="Palatino" w:cs="Arial"/>
          <w:b/>
          <w:bCs/>
          <w:i/>
          <w:iCs/>
          <w:color w:val="222222"/>
          <w:sz w:val="22"/>
          <w:szCs w:val="22"/>
          <w:shd w:val="clear" w:color="auto" w:fill="FFFFFF"/>
        </w:rPr>
        <w:lastRenderedPageBreak/>
        <w:t>Reviewer #2 (Remarks to the Author):</w:t>
      </w:r>
      <w:r w:rsidRPr="00F936E2">
        <w:rPr>
          <w:rFonts w:ascii="Palatino" w:eastAsia="Times New Roman" w:hAnsi="Palatino" w:cs="Arial"/>
          <w:b/>
          <w:bCs/>
          <w:i/>
          <w:iCs/>
          <w:color w:val="222222"/>
          <w:sz w:val="22"/>
          <w:szCs w:val="22"/>
        </w:rPr>
        <w:br/>
      </w:r>
      <w:r w:rsidRPr="00F936E2">
        <w:rPr>
          <w:rFonts w:ascii="Palatino" w:eastAsia="Times New Roman" w:hAnsi="Palatino" w:cs="Arial"/>
          <w:b/>
          <w:bCs/>
          <w:i/>
          <w:iCs/>
          <w:color w:val="222222"/>
          <w:sz w:val="22"/>
          <w:szCs w:val="22"/>
        </w:rPr>
        <w:br/>
      </w:r>
      <w:r w:rsidRPr="00F936E2">
        <w:rPr>
          <w:rFonts w:ascii="Palatino" w:eastAsia="Times New Roman" w:hAnsi="Palatino" w:cs="Arial"/>
          <w:b/>
          <w:bCs/>
          <w:i/>
          <w:iCs/>
          <w:color w:val="222222"/>
          <w:sz w:val="22"/>
          <w:szCs w:val="22"/>
          <w:shd w:val="clear" w:color="auto" w:fill="FFFFFF"/>
        </w:rPr>
        <w:t>Shan and Li et al. provide an extremely thorough and valuable account of the impact of Tcf1 on post-thymic CD8 T cells, connecting Tcf1 binding with multiple indices of chromatin structure at and around the sites of binding, and at and around the genes affected by loss of Tcf1. Although this in vivo model does not allow identification of the earliest events when the cells lose Tcf1, the authors scrupulously test each effect against the presence or absence of Tcf1 binding at the sites involved, and they also distinguish between sites where Tcf1 appears to be bound directly and sites where the weakness of the motif suggests that it is bound indirectly. The accompanying datasets, especially the tables of differentially regulated genes and signature genes, are filled with valuable results presented in a very useful and lucid way. The context and the interpretations are very well presented in the introduction and discussion. This work will be extremely valuable to anyone interested</w:t>
      </w:r>
      <w:r w:rsidR="00F936E2" w:rsidRPr="00F936E2">
        <w:rPr>
          <w:rFonts w:ascii="Palatino" w:eastAsia="Times New Roman" w:hAnsi="Palatino" w:cs="Arial"/>
          <w:b/>
          <w:bCs/>
          <w:i/>
          <w:iCs/>
          <w:color w:val="222222"/>
          <w:sz w:val="22"/>
          <w:szCs w:val="22"/>
          <w:shd w:val="clear" w:color="auto" w:fill="FFFFFF"/>
        </w:rPr>
        <w:t xml:space="preserve"> </w:t>
      </w:r>
      <w:r w:rsidRPr="00F936E2">
        <w:rPr>
          <w:rFonts w:ascii="Palatino" w:eastAsia="Times New Roman" w:hAnsi="Palatino" w:cs="Arial"/>
          <w:b/>
          <w:bCs/>
          <w:i/>
          <w:iCs/>
          <w:color w:val="222222"/>
          <w:sz w:val="22"/>
          <w:szCs w:val="22"/>
          <w:shd w:val="clear" w:color="auto" w:fill="FFFFFF"/>
        </w:rPr>
        <w:t>in rigorous cause-effect analyses of transcription factor actions, and because Tcf1 is so important for T cell development and function, it will be valuable to most readers with an interest in T cell molecular biology</w:t>
      </w:r>
      <w:r w:rsidRPr="000D7C6C">
        <w:rPr>
          <w:rFonts w:ascii="Palatino" w:eastAsia="Times New Roman" w:hAnsi="Palatino" w:cs="Arial"/>
          <w:color w:val="222222"/>
          <w:sz w:val="22"/>
          <w:szCs w:val="22"/>
          <w:shd w:val="clear" w:color="auto" w:fill="FFFFFF"/>
        </w:rPr>
        <w:t>.</w:t>
      </w:r>
      <w:r w:rsidRPr="000D7C6C">
        <w:rPr>
          <w:rFonts w:ascii="Palatino" w:eastAsia="Times New Roman" w:hAnsi="Palatino" w:cs="Arial"/>
          <w:color w:val="222222"/>
          <w:sz w:val="22"/>
          <w:szCs w:val="22"/>
        </w:rPr>
        <w:br/>
      </w:r>
    </w:p>
    <w:p w14:paraId="6D8A5A7E" w14:textId="5A8DDCC7" w:rsidR="00D570D8" w:rsidRDefault="00D570D8" w:rsidP="00D570D8">
      <w:pPr>
        <w:rPr>
          <w:rFonts w:ascii="Palatino" w:eastAsia="Times New Roman" w:hAnsi="Palatino" w:cs="Arial"/>
          <w:color w:val="0432FF"/>
          <w:sz w:val="22"/>
          <w:szCs w:val="22"/>
          <w:shd w:val="clear" w:color="auto" w:fill="FFFFFF"/>
        </w:rPr>
      </w:pPr>
      <w:r w:rsidRPr="00A776CB">
        <w:rPr>
          <w:rFonts w:ascii="Palatino" w:eastAsia="Times New Roman" w:hAnsi="Palatino" w:cs="Arial"/>
          <w:color w:val="0432FF"/>
          <w:sz w:val="22"/>
          <w:szCs w:val="22"/>
          <w:shd w:val="clear" w:color="auto" w:fill="FFFFFF"/>
        </w:rPr>
        <w:t xml:space="preserve">We </w:t>
      </w:r>
      <w:r>
        <w:rPr>
          <w:rFonts w:ascii="Palatino" w:eastAsia="Times New Roman" w:hAnsi="Palatino" w:cs="Arial"/>
          <w:color w:val="0432FF"/>
          <w:sz w:val="22"/>
          <w:szCs w:val="22"/>
          <w:shd w:val="clear" w:color="auto" w:fill="FFFFFF"/>
        </w:rPr>
        <w:t>thank</w:t>
      </w:r>
      <w:r w:rsidRPr="00A776CB">
        <w:rPr>
          <w:rFonts w:ascii="Palatino" w:eastAsia="Times New Roman" w:hAnsi="Palatino" w:cs="Arial"/>
          <w:color w:val="0432FF"/>
          <w:sz w:val="22"/>
          <w:szCs w:val="22"/>
          <w:shd w:val="clear" w:color="auto" w:fill="FFFFFF"/>
        </w:rPr>
        <w:t xml:space="preserve"> the reviewer for many positive comments on this work.</w:t>
      </w:r>
    </w:p>
    <w:p w14:paraId="4C09F26E" w14:textId="77777777" w:rsidR="00D570D8" w:rsidRDefault="000D7C6C" w:rsidP="00D570D8">
      <w:pPr>
        <w:rPr>
          <w:rFonts w:ascii="Palatino" w:eastAsia="Times New Roman" w:hAnsi="Palatino" w:cs="Arial"/>
          <w:b/>
          <w:bCs/>
          <w:i/>
          <w:iCs/>
          <w:color w:val="222222"/>
          <w:sz w:val="22"/>
          <w:szCs w:val="22"/>
          <w:shd w:val="clear" w:color="auto" w:fill="FFFFFF"/>
        </w:rPr>
      </w:pPr>
      <w:r w:rsidRPr="000D7C6C">
        <w:rPr>
          <w:rFonts w:ascii="Palatino" w:eastAsia="Times New Roman" w:hAnsi="Palatino" w:cs="Arial"/>
          <w:color w:val="222222"/>
          <w:sz w:val="22"/>
          <w:szCs w:val="22"/>
        </w:rPr>
        <w:br/>
      </w:r>
      <w:r w:rsidRPr="00D570D8">
        <w:rPr>
          <w:rFonts w:ascii="Palatino" w:eastAsia="Times New Roman" w:hAnsi="Palatino" w:cs="Arial"/>
          <w:b/>
          <w:bCs/>
          <w:i/>
          <w:iCs/>
          <w:color w:val="222222"/>
          <w:sz w:val="22"/>
          <w:szCs w:val="22"/>
          <w:shd w:val="clear" w:color="auto" w:fill="FFFFFF"/>
        </w:rPr>
        <w:t>Notable results, in a somewhat different order from the way they are presented, include these: (1) the impact of Tcf1 deletion after thymic egress is much more limited and different from the impact if it is deleted during CD4/CD8 lineage separation; (2) the sets of target genes, positively and negatively regulated by Tcf1, include very strongly affected Myb and Foxp3; (3) whereas Tcf1 binding is often associated with chromatin accessibility increases, many of these sites appear to mediate negative transcriptional regulation; (4) loss of Tcf1 causes not only a shift from primarily “naive CD8” gene expression to “effector CD8” gene expression, as expected, but also striking gains in expression of genes associated with other developmental states. Particularly strong upregulation of genes associated with Treg fate could be due to the massive increase in Foxp3 expression in these cells, although this is very lightly noted in the text. In addition, gene sets associated with</w:t>
      </w:r>
      <w:r w:rsidR="00D570D8" w:rsidRPr="00D570D8">
        <w:rPr>
          <w:rFonts w:ascii="Palatino" w:eastAsia="Times New Roman" w:hAnsi="Palatino" w:cs="Arial"/>
          <w:b/>
          <w:bCs/>
          <w:i/>
          <w:iCs/>
          <w:color w:val="222222"/>
          <w:sz w:val="22"/>
          <w:szCs w:val="22"/>
          <w:shd w:val="clear" w:color="auto" w:fill="FFFFFF"/>
        </w:rPr>
        <w:t xml:space="preserve"> </w:t>
      </w:r>
      <w:r w:rsidRPr="00D570D8">
        <w:rPr>
          <w:rFonts w:ascii="Palatino" w:eastAsia="Times New Roman" w:hAnsi="Palatino" w:cs="Arial"/>
          <w:b/>
          <w:bCs/>
          <w:i/>
          <w:iCs/>
          <w:color w:val="222222"/>
          <w:sz w:val="22"/>
          <w:szCs w:val="22"/>
          <w:shd w:val="clear" w:color="auto" w:fill="FFFFFF"/>
        </w:rPr>
        <w:t>nonlymphoid (DC, mono, Gr) cells are seen to be upregulated, and there is even slight upregulation of some highly lineage-specific B-cell genes including the Pax5 target Cd19 and the EBF1 target Cd79a.</w:t>
      </w:r>
      <w:r w:rsidR="00D570D8" w:rsidRPr="00D570D8">
        <w:rPr>
          <w:rFonts w:ascii="Palatino" w:eastAsia="Times New Roman" w:hAnsi="Palatino" w:cs="Arial"/>
          <w:b/>
          <w:bCs/>
          <w:i/>
          <w:iCs/>
          <w:color w:val="222222"/>
          <w:sz w:val="22"/>
          <w:szCs w:val="22"/>
          <w:shd w:val="clear" w:color="auto" w:fill="FFFFFF"/>
        </w:rPr>
        <w:t xml:space="preserve"> </w:t>
      </w:r>
      <w:r w:rsidRPr="00D570D8">
        <w:rPr>
          <w:rFonts w:ascii="Palatino" w:eastAsia="Times New Roman" w:hAnsi="Palatino" w:cs="Arial"/>
          <w:b/>
          <w:bCs/>
          <w:i/>
          <w:iCs/>
          <w:color w:val="222222"/>
          <w:sz w:val="22"/>
          <w:szCs w:val="22"/>
          <w:shd w:val="clear" w:color="auto" w:fill="FFFFFF"/>
        </w:rPr>
        <w:t>(5) Finally, as a technical feature, the authors have generated a new anti-Tcf1 antiserum which appears to make possible Tcf1 ChIP-seq with high sensitivity. If made available to others, this should become a vital reagent for the field.</w:t>
      </w:r>
    </w:p>
    <w:p w14:paraId="34A65156" w14:textId="77777777" w:rsidR="00D570D8" w:rsidRDefault="00D570D8" w:rsidP="00D570D8">
      <w:pPr>
        <w:rPr>
          <w:rFonts w:ascii="Palatino" w:eastAsia="Times New Roman" w:hAnsi="Palatino" w:cs="Arial"/>
          <w:color w:val="222222"/>
          <w:sz w:val="22"/>
          <w:szCs w:val="22"/>
          <w:shd w:val="clear" w:color="auto" w:fill="FFFFFF"/>
        </w:rPr>
      </w:pPr>
    </w:p>
    <w:p w14:paraId="292A7E47" w14:textId="0ECED4B7" w:rsidR="003B24D9" w:rsidRDefault="00D570D8" w:rsidP="00951337">
      <w:pPr>
        <w:rPr>
          <w:rFonts w:ascii="Palatino" w:eastAsia="Times New Roman" w:hAnsi="Palatino" w:cs="Arial"/>
          <w:color w:val="222222"/>
          <w:sz w:val="22"/>
          <w:szCs w:val="22"/>
          <w:shd w:val="clear" w:color="auto" w:fill="FFFFFF"/>
        </w:rPr>
      </w:pPr>
      <w:r w:rsidRPr="00A776CB">
        <w:rPr>
          <w:rFonts w:ascii="Palatino" w:eastAsia="Times New Roman" w:hAnsi="Palatino" w:cs="Arial"/>
          <w:color w:val="0432FF"/>
          <w:sz w:val="22"/>
          <w:szCs w:val="22"/>
          <w:shd w:val="clear" w:color="auto" w:fill="FFFFFF"/>
        </w:rPr>
        <w:t xml:space="preserve">We thank the reviewer for </w:t>
      </w:r>
      <w:r w:rsidR="00E72B89">
        <w:rPr>
          <w:rFonts w:ascii="Palatino" w:eastAsia="Times New Roman" w:hAnsi="Palatino" w:cs="Arial"/>
          <w:color w:val="0432FF"/>
          <w:sz w:val="22"/>
          <w:szCs w:val="22"/>
          <w:shd w:val="clear" w:color="auto" w:fill="FFFFFF"/>
        </w:rPr>
        <w:t>the nice summary of our key findings. Coupled with responses to the other two reviewers, we enriched our discussion on a few target genes with strong relevance to T cell biology, as highlighted by the reviewer.</w:t>
      </w:r>
      <w:r w:rsidR="000D7C6C" w:rsidRPr="00D570D8">
        <w:rPr>
          <w:rFonts w:ascii="Palatino" w:eastAsia="Times New Roman" w:hAnsi="Palatino" w:cs="Arial"/>
          <w:b/>
          <w:bCs/>
          <w:i/>
          <w:iCs/>
          <w:color w:val="222222"/>
          <w:sz w:val="22"/>
          <w:szCs w:val="22"/>
        </w:rPr>
        <w:br/>
      </w:r>
      <w:r w:rsidR="000D7C6C" w:rsidRPr="00D570D8">
        <w:rPr>
          <w:rFonts w:ascii="Palatino" w:eastAsia="Times New Roman" w:hAnsi="Palatino" w:cs="Arial"/>
          <w:b/>
          <w:bCs/>
          <w:i/>
          <w:iCs/>
          <w:color w:val="222222"/>
          <w:sz w:val="22"/>
          <w:szCs w:val="22"/>
        </w:rPr>
        <w:br/>
      </w:r>
      <w:r w:rsidR="000D7C6C" w:rsidRPr="00D570D8">
        <w:rPr>
          <w:rFonts w:ascii="Palatino" w:eastAsia="Times New Roman" w:hAnsi="Palatino" w:cs="Arial"/>
          <w:b/>
          <w:bCs/>
          <w:i/>
          <w:iCs/>
          <w:color w:val="222222"/>
          <w:sz w:val="22"/>
          <w:szCs w:val="22"/>
          <w:shd w:val="clear" w:color="auto" w:fill="FFFFFF"/>
        </w:rPr>
        <w:t>Some aspects of presentation could be clearer. Addressing these points would help the reader through the logic of the Results section, which is presented in a fairly dry way with only occasional reference to the biology and in a slightly unexpected order</w:t>
      </w:r>
      <w:r w:rsidR="000D7C6C" w:rsidRPr="000D7C6C">
        <w:rPr>
          <w:rFonts w:ascii="Palatino" w:eastAsia="Times New Roman" w:hAnsi="Palatino" w:cs="Arial"/>
          <w:color w:val="222222"/>
          <w:sz w:val="22"/>
          <w:szCs w:val="22"/>
          <w:shd w:val="clear" w:color="auto" w:fill="FFFFFF"/>
        </w:rPr>
        <w:t>.</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6E7558">
        <w:rPr>
          <w:rFonts w:ascii="Palatino" w:eastAsia="Times New Roman" w:hAnsi="Palatino" w:cs="Arial"/>
          <w:b/>
          <w:bCs/>
          <w:i/>
          <w:iCs/>
          <w:color w:val="222222"/>
          <w:sz w:val="22"/>
          <w:szCs w:val="22"/>
          <w:shd w:val="clear" w:color="auto" w:fill="FFFFFF"/>
        </w:rPr>
        <w:t xml:space="preserve">1. The Results begin with description of the Tcf1 ChIP-seq data, but none is actually presented to the reader until Fig. 4. Not until Fig. 4 can the reader see the quality of the peaks being detected, their excellent </w:t>
      </w:r>
      <w:proofErr w:type="spellStart"/>
      <w:r w:rsidR="000D7C6C" w:rsidRPr="006E7558">
        <w:rPr>
          <w:rFonts w:ascii="Palatino" w:eastAsia="Times New Roman" w:hAnsi="Palatino" w:cs="Arial"/>
          <w:b/>
          <w:bCs/>
          <w:i/>
          <w:iCs/>
          <w:color w:val="222222"/>
          <w:sz w:val="22"/>
          <w:szCs w:val="22"/>
          <w:shd w:val="clear" w:color="auto" w:fill="FFFFFF"/>
        </w:rPr>
        <w:t>signal:noise</w:t>
      </w:r>
      <w:proofErr w:type="spellEnd"/>
      <w:r w:rsidR="000D7C6C" w:rsidRPr="006E7558">
        <w:rPr>
          <w:rFonts w:ascii="Palatino" w:eastAsia="Times New Roman" w:hAnsi="Palatino" w:cs="Arial"/>
          <w:b/>
          <w:bCs/>
          <w:i/>
          <w:iCs/>
          <w:color w:val="222222"/>
          <w:sz w:val="22"/>
          <w:szCs w:val="22"/>
          <w:shd w:val="clear" w:color="auto" w:fill="FFFFFF"/>
        </w:rPr>
        <w:t xml:space="preserve"> ratios, and the elimination of these peaks in the KO samples. This seems strange, and it would be very helpful to add an example pair of tracks around some representative loci in Fig. 1</w:t>
      </w:r>
      <w:r w:rsidR="000D7C6C" w:rsidRPr="000D7C6C">
        <w:rPr>
          <w:rFonts w:ascii="Palatino" w:eastAsia="Times New Roman" w:hAnsi="Palatino" w:cs="Arial"/>
          <w:color w:val="222222"/>
          <w:sz w:val="22"/>
          <w:szCs w:val="22"/>
          <w:shd w:val="clear" w:color="auto" w:fill="FFFFFF"/>
        </w:rPr>
        <w:t>.</w:t>
      </w:r>
    </w:p>
    <w:p w14:paraId="1D37CDBB" w14:textId="77777777" w:rsidR="003B24D9" w:rsidRDefault="003B24D9" w:rsidP="00951337">
      <w:pPr>
        <w:rPr>
          <w:rFonts w:ascii="Palatino" w:eastAsia="Times New Roman" w:hAnsi="Palatino" w:cs="Arial"/>
          <w:color w:val="222222"/>
          <w:sz w:val="22"/>
          <w:szCs w:val="22"/>
          <w:shd w:val="clear" w:color="auto" w:fill="FFFFFF"/>
        </w:rPr>
      </w:pPr>
    </w:p>
    <w:p w14:paraId="396CC814" w14:textId="4AA6DDFC" w:rsidR="00336744" w:rsidRDefault="00691373" w:rsidP="00951337">
      <w:pPr>
        <w:rPr>
          <w:rFonts w:ascii="Palatino" w:eastAsia="Times New Roman" w:hAnsi="Palatino" w:cs="Arial"/>
          <w:color w:val="222222"/>
          <w:sz w:val="22"/>
          <w:szCs w:val="22"/>
          <w:shd w:val="clear" w:color="auto" w:fill="FFFFFF"/>
        </w:rPr>
      </w:pPr>
      <w:r w:rsidRPr="00691373">
        <w:rPr>
          <w:rFonts w:ascii="Palatino" w:eastAsia="Times New Roman" w:hAnsi="Palatino" w:cs="Arial"/>
          <w:color w:val="0432FF"/>
          <w:sz w:val="22"/>
          <w:szCs w:val="22"/>
        </w:rPr>
        <w:t xml:space="preserve">As requested, we have added sample tracks as Fig. 1a, where </w:t>
      </w:r>
      <w:r>
        <w:rPr>
          <w:rFonts w:ascii="Palatino" w:eastAsia="Times New Roman" w:hAnsi="Palatino" w:cs="Arial"/>
          <w:color w:val="0432FF"/>
          <w:sz w:val="22"/>
          <w:szCs w:val="22"/>
        </w:rPr>
        <w:t>known Tcf1 targets</w:t>
      </w:r>
      <w:r w:rsidR="00D33319">
        <w:rPr>
          <w:rFonts w:ascii="Palatino" w:eastAsia="Times New Roman" w:hAnsi="Palatino" w:cs="Arial"/>
          <w:color w:val="0432FF"/>
          <w:sz w:val="22"/>
          <w:szCs w:val="22"/>
        </w:rPr>
        <w:t xml:space="preserve">, </w:t>
      </w:r>
      <w:r>
        <w:rPr>
          <w:rFonts w:ascii="Palatino" w:eastAsia="Times New Roman" w:hAnsi="Palatino" w:cs="Arial"/>
          <w:color w:val="0432FF"/>
          <w:sz w:val="22"/>
          <w:szCs w:val="22"/>
        </w:rPr>
        <w:t>Cd4 and Tcf7 gene itself</w:t>
      </w:r>
      <w:r w:rsidR="00D33319">
        <w:rPr>
          <w:rFonts w:ascii="Palatino" w:eastAsia="Times New Roman" w:hAnsi="Palatino" w:cs="Arial"/>
          <w:color w:val="0432FF"/>
          <w:sz w:val="22"/>
          <w:szCs w:val="22"/>
        </w:rPr>
        <w:t>,</w:t>
      </w:r>
      <w:r>
        <w:rPr>
          <w:rFonts w:ascii="Palatino" w:eastAsia="Times New Roman" w:hAnsi="Palatino" w:cs="Arial"/>
          <w:color w:val="0432FF"/>
          <w:sz w:val="22"/>
          <w:szCs w:val="22"/>
        </w:rPr>
        <w:t xml:space="preserve"> are displayed. </w:t>
      </w:r>
      <w:r w:rsidR="00CA21DD">
        <w:rPr>
          <w:rFonts w:ascii="Palatino" w:eastAsia="Times New Roman" w:hAnsi="Palatino" w:cs="Arial"/>
          <w:color w:val="0432FF"/>
          <w:sz w:val="22"/>
          <w:szCs w:val="22"/>
        </w:rPr>
        <w:t xml:space="preserve">The description was updated </w:t>
      </w:r>
      <w:r w:rsidR="006A3809">
        <w:rPr>
          <w:rFonts w:ascii="Palatino" w:eastAsia="Times New Roman" w:hAnsi="Palatino" w:cs="Arial"/>
          <w:color w:val="0432FF"/>
          <w:sz w:val="22"/>
          <w:szCs w:val="22"/>
        </w:rPr>
        <w:t>in</w:t>
      </w:r>
      <w:r w:rsidR="00CA21DD">
        <w:rPr>
          <w:rFonts w:ascii="Palatino" w:eastAsia="Times New Roman" w:hAnsi="Palatino" w:cs="Arial"/>
          <w:color w:val="0432FF"/>
          <w:sz w:val="22"/>
          <w:szCs w:val="22"/>
        </w:rPr>
        <w:t xml:space="preserve"> lines xxx. </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336744">
        <w:rPr>
          <w:rFonts w:ascii="Palatino" w:eastAsia="Times New Roman" w:hAnsi="Palatino" w:cs="Arial"/>
          <w:b/>
          <w:bCs/>
          <w:i/>
          <w:iCs/>
          <w:color w:val="222222"/>
          <w:sz w:val="22"/>
          <w:szCs w:val="22"/>
          <w:shd w:val="clear" w:color="auto" w:fill="FFFFFF"/>
        </w:rPr>
        <w:t xml:space="preserve">2. Fig. 3 provides gene expression data only in terms of relative z-scores, but some of these </w:t>
      </w:r>
      <w:r w:rsidR="000D7C6C" w:rsidRPr="00336744">
        <w:rPr>
          <w:rFonts w:ascii="Palatino" w:eastAsia="Times New Roman" w:hAnsi="Palatino" w:cs="Arial"/>
          <w:b/>
          <w:bCs/>
          <w:i/>
          <w:iCs/>
          <w:color w:val="222222"/>
          <w:sz w:val="22"/>
          <w:szCs w:val="22"/>
          <w:shd w:val="clear" w:color="auto" w:fill="FFFFFF"/>
        </w:rPr>
        <w:lastRenderedPageBreak/>
        <w:t>effects involve bare increases of barely detectable trace signals to slightly larger trace signals (</w:t>
      </w:r>
      <w:proofErr w:type="gramStart"/>
      <w:r w:rsidR="000D7C6C" w:rsidRPr="00336744">
        <w:rPr>
          <w:rFonts w:ascii="Palatino" w:eastAsia="Times New Roman" w:hAnsi="Palatino" w:cs="Arial"/>
          <w:b/>
          <w:bCs/>
          <w:i/>
          <w:iCs/>
          <w:color w:val="222222"/>
          <w:sz w:val="22"/>
          <w:szCs w:val="22"/>
          <w:shd w:val="clear" w:color="auto" w:fill="FFFFFF"/>
        </w:rPr>
        <w:t>e.g.</w:t>
      </w:r>
      <w:proofErr w:type="gramEnd"/>
      <w:r w:rsidR="000D7C6C" w:rsidRPr="00336744">
        <w:rPr>
          <w:rFonts w:ascii="Palatino" w:eastAsia="Times New Roman" w:hAnsi="Palatino" w:cs="Arial"/>
          <w:b/>
          <w:bCs/>
          <w:i/>
          <w:iCs/>
          <w:color w:val="222222"/>
          <w:sz w:val="22"/>
          <w:szCs w:val="22"/>
          <w:shd w:val="clear" w:color="auto" w:fill="FFFFFF"/>
        </w:rPr>
        <w:t xml:space="preserve"> for Cd19) while others, like the effect on Treg “master regulator” Foxp3, are hugely significant, not only in statistical difference but also in the level achieved. Anyone interested in the impact of Tcf1 loss on the biological state of the cells would care about these absolute differences. The data are well presented in the Supplementary Tables, but some of the biologically notable effects should be shown within the figure panels as RNA-seq tracks so that their magnitudes can be appreciated. (It is actually surprising not to see RNA-seq data included.)</w:t>
      </w:r>
    </w:p>
    <w:p w14:paraId="691C6ED7" w14:textId="77777777" w:rsidR="00336744" w:rsidRDefault="00336744" w:rsidP="00951337">
      <w:pPr>
        <w:rPr>
          <w:rFonts w:ascii="Palatino" w:eastAsia="Times New Roman" w:hAnsi="Palatino" w:cs="Arial"/>
          <w:color w:val="222222"/>
          <w:sz w:val="22"/>
          <w:szCs w:val="22"/>
          <w:shd w:val="clear" w:color="auto" w:fill="FFFFFF"/>
        </w:rPr>
      </w:pPr>
    </w:p>
    <w:p w14:paraId="216657D2" w14:textId="77777777" w:rsidR="00E828AB" w:rsidRDefault="00E828AB" w:rsidP="00E828AB">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We agree with the reviewer on that the actual levels of a gene transcript are another important aspect besides fold changes. We chose to use a Supplemental Table to present such data in place of actual tracks for the following reasons:</w:t>
      </w:r>
    </w:p>
    <w:p w14:paraId="1E4CA931" w14:textId="6199D538" w:rsidR="00664542" w:rsidRDefault="001B6C7E" w:rsidP="00E828AB">
      <w:pPr>
        <w:pStyle w:val="ListParagraph"/>
        <w:numPr>
          <w:ilvl w:val="0"/>
          <w:numId w:val="6"/>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When presenting long-range chromatin interactions and super enhancers in Figs. 5-7, the region</w:t>
      </w:r>
      <w:r w:rsidR="00664542">
        <w:rPr>
          <w:rFonts w:ascii="Palatino" w:eastAsia="Times New Roman" w:hAnsi="Palatino" w:cs="Arial"/>
          <w:color w:val="0432FF"/>
          <w:sz w:val="22"/>
          <w:szCs w:val="22"/>
          <w:shd w:val="clear" w:color="auto" w:fill="FFFFFF"/>
        </w:rPr>
        <w:t>s</w:t>
      </w:r>
      <w:r>
        <w:rPr>
          <w:rFonts w:ascii="Palatino" w:eastAsia="Times New Roman" w:hAnsi="Palatino" w:cs="Arial"/>
          <w:color w:val="0432FF"/>
          <w:sz w:val="22"/>
          <w:szCs w:val="22"/>
          <w:shd w:val="clear" w:color="auto" w:fill="FFFFFF"/>
        </w:rPr>
        <w:t xml:space="preserve"> of interest usually encompass multiple genes with varied expression levels.</w:t>
      </w:r>
      <w:r w:rsidR="00664542">
        <w:rPr>
          <w:rFonts w:ascii="Palatino" w:eastAsia="Times New Roman" w:hAnsi="Palatino" w:cs="Arial"/>
          <w:color w:val="0432FF"/>
          <w:sz w:val="22"/>
          <w:szCs w:val="22"/>
          <w:shd w:val="clear" w:color="auto" w:fill="FFFFFF"/>
        </w:rPr>
        <w:t xml:space="preserve"> Compared with ATAC-seq and H3K27ac ChIP-seq, the RNA-seq signals are in much wider ranges, even for neighboring genes. It was therefore difficult to highlight the expression changes for a DEG while keeping data of neighboring genes informative. </w:t>
      </w:r>
    </w:p>
    <w:p w14:paraId="5E92A138" w14:textId="48A92751" w:rsidR="00404F2C" w:rsidRDefault="00664542" w:rsidP="00E828AB">
      <w:pPr>
        <w:pStyle w:val="ListParagraph"/>
        <w:numPr>
          <w:ilvl w:val="0"/>
          <w:numId w:val="6"/>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To highlight ChrAcc changes in Fig. 4, it is necessary to</w:t>
      </w:r>
      <w:r w:rsidR="00404F2C">
        <w:rPr>
          <w:rFonts w:ascii="Palatino" w:eastAsia="Times New Roman" w:hAnsi="Palatino" w:cs="Arial"/>
          <w:color w:val="0432FF"/>
          <w:sz w:val="22"/>
          <w:szCs w:val="22"/>
          <w:shd w:val="clear" w:color="auto" w:fill="FFFFFF"/>
        </w:rPr>
        <w:t xml:space="preserve"> exhibit longer intergenic region for small genes (such as Gzmb in Fig. 4b), or partial gene structure for large genes (such as Pax5, covering almost 200k region, in Fig. 4d). In these scenarios, the small genes are too condensed, while the transcripts from partial exons do not convey all the information</w:t>
      </w:r>
      <w:r w:rsidR="00D70F95">
        <w:rPr>
          <w:rFonts w:ascii="Palatino" w:eastAsia="Times New Roman" w:hAnsi="Palatino" w:cs="Arial"/>
          <w:color w:val="0432FF"/>
          <w:sz w:val="22"/>
          <w:szCs w:val="22"/>
          <w:shd w:val="clear" w:color="auto" w:fill="FFFFFF"/>
        </w:rPr>
        <w:t xml:space="preserve"> on transcripts</w:t>
      </w:r>
      <w:r w:rsidR="00404F2C">
        <w:rPr>
          <w:rFonts w:ascii="Palatino" w:eastAsia="Times New Roman" w:hAnsi="Palatino" w:cs="Arial"/>
          <w:color w:val="0432FF"/>
          <w:sz w:val="22"/>
          <w:szCs w:val="22"/>
          <w:shd w:val="clear" w:color="auto" w:fill="FFFFFF"/>
        </w:rPr>
        <w:t xml:space="preserve">. </w:t>
      </w:r>
    </w:p>
    <w:p w14:paraId="21DF9A9F" w14:textId="77777777" w:rsidR="00404F2C" w:rsidRDefault="00404F2C" w:rsidP="00404F2C">
      <w:pPr>
        <w:rPr>
          <w:rFonts w:ascii="Palatino" w:eastAsia="Times New Roman" w:hAnsi="Palatino" w:cs="Arial"/>
          <w:color w:val="0432FF"/>
          <w:sz w:val="22"/>
          <w:szCs w:val="22"/>
          <w:shd w:val="clear" w:color="auto" w:fill="FFFFFF"/>
        </w:rPr>
      </w:pPr>
    </w:p>
    <w:p w14:paraId="4412511C" w14:textId="77777777" w:rsidR="001B513B" w:rsidRDefault="006949EA" w:rsidP="00404F2C">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For these considerations and keeping all display panels consistent in this manuscript, we now show the RNA-seq tracks of select genes in separate panels (all in Fig. S6). The gene selection was based on expanded description for lineage-enriched genes as detailed in response to comments in #3, and on biological relevance. In these panels, we displayed all the exons </w:t>
      </w:r>
      <w:r w:rsidR="001B513B">
        <w:rPr>
          <w:rFonts w:ascii="Palatino" w:eastAsia="Times New Roman" w:hAnsi="Palatino" w:cs="Arial"/>
          <w:color w:val="0432FF"/>
          <w:sz w:val="22"/>
          <w:szCs w:val="22"/>
          <w:shd w:val="clear" w:color="auto" w:fill="FFFFFF"/>
        </w:rPr>
        <w:t xml:space="preserve">in a fully legible range, adjusted y-axis heights to reflect absolute transcript levels (such as Ccr7 vs Cd19 in Fig. S6a) and the dynamic changes between WT and dKO cells (such as Ccl5 in Fig. S6a, Gzmb and Foxp3 in Fig. S6b). </w:t>
      </w:r>
    </w:p>
    <w:p w14:paraId="5CEDB403" w14:textId="77777777" w:rsidR="001B513B" w:rsidRDefault="001B513B" w:rsidP="00404F2C">
      <w:pPr>
        <w:rPr>
          <w:rFonts w:ascii="Palatino" w:eastAsia="Times New Roman" w:hAnsi="Palatino" w:cs="Arial"/>
          <w:color w:val="0432FF"/>
          <w:sz w:val="22"/>
          <w:szCs w:val="22"/>
          <w:shd w:val="clear" w:color="auto" w:fill="FFFFFF"/>
        </w:rPr>
      </w:pPr>
    </w:p>
    <w:p w14:paraId="6E8D88E8" w14:textId="687873D3" w:rsidR="00F31995" w:rsidRPr="002611C9" w:rsidRDefault="001B513B" w:rsidP="00951337">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In addition, for select biologically important genes, we validated the expression changes on protein levels (such as </w:t>
      </w:r>
      <w:r w:rsidR="00D70F95">
        <w:rPr>
          <w:rFonts w:ascii="Palatino" w:eastAsia="Times New Roman" w:hAnsi="Palatino" w:cs="Arial"/>
          <w:color w:val="0432FF"/>
          <w:sz w:val="22"/>
          <w:szCs w:val="22"/>
          <w:shd w:val="clear" w:color="auto" w:fill="FFFFFF"/>
        </w:rPr>
        <w:t>CCR7, MYB, EOMES, and FOXP3</w:t>
      </w:r>
      <w:r>
        <w:rPr>
          <w:rFonts w:ascii="Palatino" w:eastAsia="Times New Roman" w:hAnsi="Palatino" w:cs="Arial"/>
          <w:color w:val="0432FF"/>
          <w:sz w:val="22"/>
          <w:szCs w:val="22"/>
          <w:shd w:val="clear" w:color="auto" w:fill="FFFFFF"/>
        </w:rPr>
        <w:t xml:space="preserve"> in Fig. 8), and performed functional analyses, as requested by other reviewers. </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4F1450">
        <w:rPr>
          <w:rFonts w:ascii="Palatino" w:eastAsia="Times New Roman" w:hAnsi="Palatino" w:cs="Arial"/>
          <w:b/>
          <w:bCs/>
          <w:i/>
          <w:iCs/>
          <w:color w:val="222222"/>
          <w:sz w:val="22"/>
          <w:szCs w:val="22"/>
          <w:shd w:val="clear" w:color="auto" w:fill="FFFFFF"/>
        </w:rPr>
        <w:t>3. The text explaining Fig. 3 and Fig. S5 (in lines 253-264) may be a little too brief in explaining what these “signature gene sets” mean when they are up-regulated in the KO.</w:t>
      </w:r>
      <w:r w:rsidR="000D7C6C" w:rsidRPr="004F1450">
        <w:rPr>
          <w:rFonts w:ascii="Palatino" w:eastAsia="Times New Roman" w:hAnsi="Palatino" w:cs="Arial"/>
          <w:b/>
          <w:bCs/>
          <w:i/>
          <w:iCs/>
          <w:color w:val="222222"/>
          <w:sz w:val="22"/>
          <w:szCs w:val="22"/>
        </w:rPr>
        <w:br/>
      </w:r>
      <w:r w:rsidR="000D7C6C" w:rsidRPr="004F1450">
        <w:rPr>
          <w:rFonts w:ascii="Palatino" w:eastAsia="Times New Roman" w:hAnsi="Palatino" w:cs="Arial"/>
          <w:b/>
          <w:bCs/>
          <w:i/>
          <w:iCs/>
          <w:color w:val="222222"/>
          <w:sz w:val="22"/>
          <w:szCs w:val="22"/>
          <w:shd w:val="clear" w:color="auto" w:fill="FFFFFF"/>
        </w:rPr>
        <w:t xml:space="preserve">(a) Readers may assume that these are highly specific indicators for a unique, alternative developmental path, but it may be more helpful to call them “characteristically enriched in” or “associated with” cells of a given alternative lineage. Some genes in the non-T cell-type signature gene sets appear to be truly lineage-specific, </w:t>
      </w:r>
      <w:proofErr w:type="gramStart"/>
      <w:r w:rsidR="000D7C6C" w:rsidRPr="004F1450">
        <w:rPr>
          <w:rFonts w:ascii="Palatino" w:eastAsia="Times New Roman" w:hAnsi="Palatino" w:cs="Arial"/>
          <w:b/>
          <w:bCs/>
          <w:i/>
          <w:iCs/>
          <w:color w:val="222222"/>
          <w:sz w:val="22"/>
          <w:szCs w:val="22"/>
          <w:shd w:val="clear" w:color="auto" w:fill="FFFFFF"/>
        </w:rPr>
        <w:t>e.g.</w:t>
      </w:r>
      <w:proofErr w:type="gramEnd"/>
      <w:r w:rsidR="000D7C6C" w:rsidRPr="004F1450">
        <w:rPr>
          <w:rFonts w:ascii="Palatino" w:eastAsia="Times New Roman" w:hAnsi="Palatino" w:cs="Arial"/>
          <w:b/>
          <w:bCs/>
          <w:i/>
          <w:iCs/>
          <w:color w:val="222222"/>
          <w:sz w:val="22"/>
          <w:szCs w:val="22"/>
          <w:shd w:val="clear" w:color="auto" w:fill="FFFFFF"/>
        </w:rPr>
        <w:t xml:space="preserve"> the B cell genes Cd19 and Cd79a, but not all of them are this clear. For example, the essential T-cell regulatory gene Gata3 is included in the “Pan-NK signature”. In the full </w:t>
      </w:r>
      <w:proofErr w:type="spellStart"/>
      <w:r w:rsidR="000D7C6C" w:rsidRPr="004F1450">
        <w:rPr>
          <w:rFonts w:ascii="Palatino" w:eastAsia="Times New Roman" w:hAnsi="Palatino" w:cs="Arial"/>
          <w:b/>
          <w:bCs/>
          <w:i/>
          <w:iCs/>
          <w:color w:val="222222"/>
          <w:sz w:val="22"/>
          <w:szCs w:val="22"/>
          <w:shd w:val="clear" w:color="auto" w:fill="FFFFFF"/>
        </w:rPr>
        <w:t>ImmGen</w:t>
      </w:r>
      <w:proofErr w:type="spellEnd"/>
      <w:r w:rsidR="000D7C6C" w:rsidRPr="004F1450">
        <w:rPr>
          <w:rFonts w:ascii="Palatino" w:eastAsia="Times New Roman" w:hAnsi="Palatino" w:cs="Arial"/>
          <w:b/>
          <w:bCs/>
          <w:i/>
          <w:iCs/>
          <w:color w:val="222222"/>
          <w:sz w:val="22"/>
          <w:szCs w:val="22"/>
          <w:shd w:val="clear" w:color="auto" w:fill="FFFFFF"/>
        </w:rPr>
        <w:t xml:space="preserve"> database, </w:t>
      </w:r>
      <w:proofErr w:type="spellStart"/>
      <w:r w:rsidR="000D7C6C" w:rsidRPr="004F1450">
        <w:rPr>
          <w:rFonts w:ascii="Palatino" w:eastAsia="Times New Roman" w:hAnsi="Palatino" w:cs="Arial"/>
          <w:b/>
          <w:bCs/>
          <w:i/>
          <w:iCs/>
          <w:color w:val="222222"/>
          <w:sz w:val="22"/>
          <w:szCs w:val="22"/>
          <w:shd w:val="clear" w:color="auto" w:fill="FFFFFF"/>
        </w:rPr>
        <w:t>Cish</w:t>
      </w:r>
      <w:proofErr w:type="spellEnd"/>
      <w:r w:rsidR="000D7C6C" w:rsidRPr="004F1450">
        <w:rPr>
          <w:rFonts w:ascii="Palatino" w:eastAsia="Times New Roman" w:hAnsi="Palatino" w:cs="Arial"/>
          <w:b/>
          <w:bCs/>
          <w:i/>
          <w:iCs/>
          <w:color w:val="222222"/>
          <w:sz w:val="22"/>
          <w:szCs w:val="22"/>
          <w:shd w:val="clear" w:color="auto" w:fill="FFFFFF"/>
        </w:rPr>
        <w:t>, described as “Treg signature”, is highly upregulated in ILC2 cells as well, and Cx3cr1, described as “effector CD8 signature”, is almost equally high in certain monocytes and much higher, in fact, in microglia.</w:t>
      </w:r>
    </w:p>
    <w:p w14:paraId="473441C0" w14:textId="77777777" w:rsidR="00F72681" w:rsidRDefault="00F72681" w:rsidP="00951337">
      <w:pPr>
        <w:rPr>
          <w:rFonts w:ascii="Palatino" w:eastAsia="Times New Roman" w:hAnsi="Palatino" w:cs="Arial"/>
          <w:color w:val="222222"/>
          <w:sz w:val="22"/>
          <w:szCs w:val="22"/>
        </w:rPr>
      </w:pPr>
    </w:p>
    <w:p w14:paraId="17B4551B" w14:textId="0B2E65EC" w:rsidR="00F72681" w:rsidRDefault="00F72681" w:rsidP="00951337">
      <w:pPr>
        <w:rPr>
          <w:rFonts w:ascii="Palatino" w:eastAsia="Times New Roman" w:hAnsi="Palatino" w:cs="Arial"/>
          <w:color w:val="222222"/>
          <w:sz w:val="22"/>
          <w:szCs w:val="22"/>
        </w:rPr>
      </w:pPr>
      <w:r w:rsidRPr="00F72681">
        <w:rPr>
          <w:rFonts w:ascii="Palatino" w:eastAsia="Times New Roman" w:hAnsi="Palatino" w:cs="Arial"/>
          <w:color w:val="0432FF"/>
          <w:sz w:val="22"/>
          <w:szCs w:val="22"/>
        </w:rPr>
        <w:t xml:space="preserve">We agree with the reviewer’s assessment about these genes. </w:t>
      </w:r>
      <w:r>
        <w:rPr>
          <w:rFonts w:ascii="Palatino" w:eastAsia="Times New Roman" w:hAnsi="Palatino" w:cs="Arial"/>
          <w:color w:val="0432FF"/>
          <w:sz w:val="22"/>
          <w:szCs w:val="22"/>
        </w:rPr>
        <w:t xml:space="preserve">Follow </w:t>
      </w:r>
      <w:r w:rsidR="00197621">
        <w:rPr>
          <w:rFonts w:ascii="Palatino" w:eastAsia="Times New Roman" w:hAnsi="Palatino" w:cs="Arial"/>
          <w:color w:val="0432FF"/>
          <w:sz w:val="22"/>
          <w:szCs w:val="22"/>
        </w:rPr>
        <w:t>the</w:t>
      </w:r>
      <w:r>
        <w:rPr>
          <w:rFonts w:ascii="Palatino" w:eastAsia="Times New Roman" w:hAnsi="Palatino" w:cs="Arial"/>
          <w:color w:val="0432FF"/>
          <w:sz w:val="22"/>
          <w:szCs w:val="22"/>
        </w:rPr>
        <w:t xml:space="preserve"> recommendation, now we call these genes as “lineage-enriched genes (LEGs)” instead of “signature genes”</w:t>
      </w:r>
      <w:r w:rsidR="00FC04FB">
        <w:rPr>
          <w:rFonts w:ascii="Palatino" w:eastAsia="Times New Roman" w:hAnsi="Palatino" w:cs="Arial"/>
          <w:color w:val="0432FF"/>
          <w:sz w:val="22"/>
          <w:szCs w:val="22"/>
        </w:rPr>
        <w:t xml:space="preserve">, which more accurately reflect how these genes were defined. </w:t>
      </w:r>
      <w:r>
        <w:rPr>
          <w:rFonts w:ascii="Palatino" w:eastAsia="Times New Roman" w:hAnsi="Palatino" w:cs="Arial"/>
          <w:color w:val="0432FF"/>
          <w:sz w:val="22"/>
          <w:szCs w:val="22"/>
        </w:rPr>
        <w:t>This has been changed throughout the manuscript including text,</w:t>
      </w:r>
      <w:r w:rsidR="00EF7EC7">
        <w:rPr>
          <w:rFonts w:ascii="Palatino" w:eastAsia="Times New Roman" w:hAnsi="Palatino" w:cs="Arial"/>
          <w:color w:val="0432FF"/>
          <w:sz w:val="22"/>
          <w:szCs w:val="22"/>
        </w:rPr>
        <w:t xml:space="preserve"> Fig. 3</w:t>
      </w:r>
      <w:r w:rsidR="00556A64">
        <w:rPr>
          <w:rFonts w:ascii="Palatino" w:eastAsia="Times New Roman" w:hAnsi="Palatino" w:cs="Arial"/>
          <w:color w:val="0432FF"/>
          <w:sz w:val="22"/>
          <w:szCs w:val="22"/>
        </w:rPr>
        <w:t xml:space="preserve"> and S5,</w:t>
      </w:r>
      <w:r>
        <w:rPr>
          <w:rFonts w:ascii="Palatino" w:eastAsia="Times New Roman" w:hAnsi="Palatino" w:cs="Arial"/>
          <w:color w:val="0432FF"/>
          <w:sz w:val="22"/>
          <w:szCs w:val="22"/>
        </w:rPr>
        <w:t xml:space="preserve"> figure legends, </w:t>
      </w:r>
      <w:r w:rsidR="009E1781">
        <w:rPr>
          <w:rFonts w:ascii="Palatino" w:eastAsia="Times New Roman" w:hAnsi="Palatino" w:cs="Arial"/>
          <w:color w:val="0432FF"/>
          <w:sz w:val="22"/>
          <w:szCs w:val="22"/>
        </w:rPr>
        <w:t xml:space="preserve">methods </w:t>
      </w:r>
      <w:r>
        <w:rPr>
          <w:rFonts w:ascii="Palatino" w:eastAsia="Times New Roman" w:hAnsi="Palatino" w:cs="Arial"/>
          <w:color w:val="0432FF"/>
          <w:sz w:val="22"/>
          <w:szCs w:val="22"/>
        </w:rPr>
        <w:t xml:space="preserve">and Table S1-S3. In the text we clarified </w:t>
      </w:r>
      <w:r w:rsidR="00FC04FB">
        <w:rPr>
          <w:rFonts w:ascii="Palatino" w:eastAsia="Times New Roman" w:hAnsi="Palatino" w:cs="Arial"/>
          <w:color w:val="0432FF"/>
          <w:sz w:val="22"/>
          <w:szCs w:val="22"/>
        </w:rPr>
        <w:t>on the definition of LEGs and the underlying reasoning (lines xxx)</w:t>
      </w:r>
      <w:r w:rsidR="00634387">
        <w:rPr>
          <w:rFonts w:ascii="Palatino" w:eastAsia="Times New Roman" w:hAnsi="Palatino" w:cs="Arial"/>
          <w:color w:val="0432FF"/>
          <w:sz w:val="22"/>
          <w:szCs w:val="22"/>
        </w:rPr>
        <w:t xml:space="preserve">. </w:t>
      </w:r>
    </w:p>
    <w:p w14:paraId="1E0A7F63" w14:textId="2A123628" w:rsidR="004F1450" w:rsidRDefault="000D7C6C" w:rsidP="00951337">
      <w:pPr>
        <w:rPr>
          <w:rFonts w:ascii="Palatino" w:eastAsia="Times New Roman" w:hAnsi="Palatino" w:cs="Arial"/>
          <w:color w:val="222222"/>
          <w:sz w:val="22"/>
          <w:szCs w:val="22"/>
          <w:shd w:val="clear" w:color="auto" w:fill="FFFFFF"/>
        </w:rPr>
      </w:pPr>
      <w:r w:rsidRPr="004F1450">
        <w:rPr>
          <w:rFonts w:ascii="Palatino" w:eastAsia="Times New Roman" w:hAnsi="Palatino" w:cs="Arial"/>
          <w:b/>
          <w:bCs/>
          <w:i/>
          <w:iCs/>
          <w:color w:val="222222"/>
          <w:sz w:val="22"/>
          <w:szCs w:val="22"/>
        </w:rPr>
        <w:br/>
      </w:r>
      <w:r w:rsidRPr="004F1450">
        <w:rPr>
          <w:rFonts w:ascii="Palatino" w:eastAsia="Times New Roman" w:hAnsi="Palatino" w:cs="Arial"/>
          <w:b/>
          <w:bCs/>
          <w:i/>
          <w:iCs/>
          <w:color w:val="222222"/>
          <w:sz w:val="22"/>
          <w:szCs w:val="22"/>
          <w:shd w:val="clear" w:color="auto" w:fill="FFFFFF"/>
        </w:rPr>
        <w:t xml:space="preserve">(b) Also, although the signature gene set as a whole may be quite biased to a non-T cell type, </w:t>
      </w:r>
      <w:r w:rsidRPr="004F1450">
        <w:rPr>
          <w:rFonts w:ascii="Palatino" w:eastAsia="Times New Roman" w:hAnsi="Palatino" w:cs="Arial"/>
          <w:b/>
          <w:bCs/>
          <w:i/>
          <w:iCs/>
          <w:color w:val="222222"/>
          <w:sz w:val="22"/>
          <w:szCs w:val="22"/>
          <w:shd w:val="clear" w:color="auto" w:fill="FFFFFF"/>
        </w:rPr>
        <w:lastRenderedPageBreak/>
        <w:t>the particular members of that gene set that are up-regulated in the Tcf1 KO cells are often expressed at one time or another in T lineage cells (spot checks show many of them in thymocytes, etc.). It would be helpful if the authors slightly expanded the description of the signature gene sets in the text to clarify that these particular genes do not mean that the cells are actually transforming into DC or B cells. Otherwise, the reader would look for more detailed flow cytometry to characterize the phenotype of the cells more completely</w:t>
      </w:r>
      <w:r w:rsidRPr="000D7C6C">
        <w:rPr>
          <w:rFonts w:ascii="Palatino" w:eastAsia="Times New Roman" w:hAnsi="Palatino" w:cs="Arial"/>
          <w:color w:val="222222"/>
          <w:sz w:val="22"/>
          <w:szCs w:val="22"/>
          <w:shd w:val="clear" w:color="auto" w:fill="FFFFFF"/>
        </w:rPr>
        <w:t>.</w:t>
      </w:r>
    </w:p>
    <w:p w14:paraId="227DBC54" w14:textId="77777777" w:rsidR="004F1450" w:rsidRDefault="004F1450" w:rsidP="00951337">
      <w:pPr>
        <w:rPr>
          <w:rFonts w:ascii="Palatino" w:eastAsia="Times New Roman" w:hAnsi="Palatino" w:cs="Arial"/>
          <w:color w:val="222222"/>
          <w:sz w:val="22"/>
          <w:szCs w:val="22"/>
          <w:shd w:val="clear" w:color="auto" w:fill="FFFFFF"/>
        </w:rPr>
      </w:pPr>
    </w:p>
    <w:p w14:paraId="680B896C" w14:textId="54F3B399" w:rsidR="000B3344" w:rsidRDefault="00F72681" w:rsidP="00951337">
      <w:pPr>
        <w:rPr>
          <w:rFonts w:ascii="Palatino" w:eastAsia="Times New Roman" w:hAnsi="Palatino" w:cs="Arial"/>
          <w:color w:val="222222"/>
          <w:sz w:val="22"/>
          <w:szCs w:val="22"/>
          <w:shd w:val="clear" w:color="auto" w:fill="FFFFFF"/>
        </w:rPr>
      </w:pPr>
      <w:r>
        <w:rPr>
          <w:rFonts w:ascii="Palatino" w:eastAsia="Times New Roman" w:hAnsi="Palatino" w:cs="Arial"/>
          <w:color w:val="0432FF"/>
          <w:sz w:val="22"/>
          <w:szCs w:val="22"/>
          <w:shd w:val="clear" w:color="auto" w:fill="FFFFFF"/>
        </w:rPr>
        <w:t>This is indeed a very important point that we should have high</w:t>
      </w:r>
      <w:r w:rsidR="0071727B">
        <w:rPr>
          <w:rFonts w:ascii="Palatino" w:eastAsia="Times New Roman" w:hAnsi="Palatino" w:cs="Arial"/>
          <w:color w:val="0432FF"/>
          <w:sz w:val="22"/>
          <w:szCs w:val="22"/>
          <w:shd w:val="clear" w:color="auto" w:fill="FFFFFF"/>
        </w:rPr>
        <w:t>lighted, and w</w:t>
      </w:r>
      <w:r>
        <w:rPr>
          <w:rFonts w:ascii="Palatino" w:eastAsia="Times New Roman" w:hAnsi="Palatino" w:cs="Arial"/>
          <w:color w:val="0432FF"/>
          <w:sz w:val="22"/>
          <w:szCs w:val="22"/>
          <w:shd w:val="clear" w:color="auto" w:fill="FFFFFF"/>
        </w:rPr>
        <w:t>e thank the reviewer for the outstanding input</w:t>
      </w:r>
      <w:r w:rsidR="004F1450" w:rsidRPr="004F1450">
        <w:rPr>
          <w:rFonts w:ascii="Palatino" w:eastAsia="Times New Roman" w:hAnsi="Palatino" w:cs="Arial"/>
          <w:color w:val="0432FF"/>
          <w:sz w:val="22"/>
          <w:szCs w:val="22"/>
          <w:shd w:val="clear" w:color="auto" w:fill="FFFFFF"/>
        </w:rPr>
        <w:t>.</w:t>
      </w:r>
      <w:r w:rsidR="00634387">
        <w:rPr>
          <w:rFonts w:ascii="Palatino" w:eastAsia="Times New Roman" w:hAnsi="Palatino" w:cs="Arial"/>
          <w:color w:val="0432FF"/>
          <w:sz w:val="22"/>
          <w:szCs w:val="22"/>
          <w:shd w:val="clear" w:color="auto" w:fill="FFFFFF"/>
        </w:rPr>
        <w:t xml:space="preserve"> We expanded the description of LEGs by highlighting a few genes with demonstrated function in different immune cell lineages (lines xxx, xxx and xxx). We added a note to acknowledge that “</w:t>
      </w:r>
      <w:r w:rsidR="00634387" w:rsidRPr="00634387">
        <w:rPr>
          <w:rFonts w:ascii="Palatino" w:eastAsia="Times New Roman" w:hAnsi="Palatino" w:cs="Arial"/>
          <w:color w:val="0432FF"/>
          <w:sz w:val="22"/>
          <w:szCs w:val="22"/>
          <w:shd w:val="clear" w:color="auto" w:fill="FFFFFF"/>
        </w:rPr>
        <w:t>It should be noted, however, the increased transcripts of non-T or non-cytotoxic lineage genes in dKO CD8</w:t>
      </w:r>
      <w:r w:rsidR="00634387" w:rsidRPr="00634387">
        <w:rPr>
          <w:rFonts w:ascii="Palatino" w:eastAsia="Times New Roman" w:hAnsi="Palatino" w:cs="Arial"/>
          <w:color w:val="0432FF"/>
          <w:sz w:val="22"/>
          <w:szCs w:val="22"/>
          <w:shd w:val="clear" w:color="auto" w:fill="FFFFFF"/>
          <w:vertAlign w:val="superscript"/>
        </w:rPr>
        <w:t>+</w:t>
      </w:r>
      <w:r w:rsidR="00634387" w:rsidRPr="00634387">
        <w:rPr>
          <w:rFonts w:ascii="Palatino" w:eastAsia="Times New Roman" w:hAnsi="Palatino" w:cs="Arial"/>
          <w:color w:val="0432FF"/>
          <w:sz w:val="22"/>
          <w:szCs w:val="22"/>
          <w:shd w:val="clear" w:color="auto" w:fill="FFFFFF"/>
        </w:rPr>
        <w:t xml:space="preserve"> T cells do not mean that Tcf1/Lef1-deficient CD8</w:t>
      </w:r>
      <w:r w:rsidR="00634387" w:rsidRPr="00634387">
        <w:rPr>
          <w:rFonts w:ascii="Palatino" w:eastAsia="Times New Roman" w:hAnsi="Palatino" w:cs="Arial"/>
          <w:color w:val="0432FF"/>
          <w:sz w:val="22"/>
          <w:szCs w:val="22"/>
          <w:shd w:val="clear" w:color="auto" w:fill="FFFFFF"/>
          <w:vertAlign w:val="superscript"/>
        </w:rPr>
        <w:t>+</w:t>
      </w:r>
      <w:r w:rsidR="00634387" w:rsidRPr="00634387">
        <w:rPr>
          <w:rFonts w:ascii="Palatino" w:eastAsia="Times New Roman" w:hAnsi="Palatino" w:cs="Arial"/>
          <w:color w:val="0432FF"/>
          <w:sz w:val="22"/>
          <w:szCs w:val="22"/>
          <w:shd w:val="clear" w:color="auto" w:fill="FFFFFF"/>
        </w:rPr>
        <w:t xml:space="preserve"> T cells were transformed into other cell types such as B cells, DCs or Treg cells</w:t>
      </w:r>
      <w:r w:rsidR="00634387">
        <w:rPr>
          <w:rFonts w:ascii="Palatino" w:eastAsia="Times New Roman" w:hAnsi="Palatino" w:cs="Arial"/>
          <w:color w:val="0432FF"/>
          <w:sz w:val="22"/>
          <w:szCs w:val="22"/>
          <w:shd w:val="clear" w:color="auto" w:fill="FFFFFF"/>
        </w:rPr>
        <w:t xml:space="preserve">” (lines xxx), so as to better inform the readers. Additional functional analyses of dKO CD8 T cells, as requested by other referees, support this interpretation, because dKO CD8 T cells </w:t>
      </w:r>
      <w:r w:rsidR="00634387" w:rsidRPr="00634387">
        <w:rPr>
          <w:rFonts w:ascii="Palatino" w:eastAsia="Times New Roman" w:hAnsi="Palatino" w:cs="Arial"/>
          <w:color w:val="0432FF"/>
          <w:sz w:val="22"/>
          <w:szCs w:val="22"/>
          <w:shd w:val="clear" w:color="auto" w:fill="FFFFFF"/>
        </w:rPr>
        <w:t>retained the capacity of inducing cytotoxic effector molecules upon activation</w:t>
      </w:r>
      <w:r w:rsidR="00634387">
        <w:rPr>
          <w:rFonts w:ascii="Palatino" w:eastAsia="Times New Roman" w:hAnsi="Palatino" w:cs="Arial"/>
          <w:color w:val="0432FF"/>
          <w:sz w:val="22"/>
          <w:szCs w:val="22"/>
          <w:shd w:val="clear" w:color="auto" w:fill="FFFFFF"/>
        </w:rPr>
        <w:t xml:space="preserve"> (please find more details in Fig. 8, and related description on pages xxx, lines xxx). </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0B3344">
        <w:rPr>
          <w:rFonts w:ascii="Palatino" w:eastAsia="Times New Roman" w:hAnsi="Palatino" w:cs="Arial"/>
          <w:b/>
          <w:bCs/>
          <w:i/>
          <w:iCs/>
          <w:color w:val="222222"/>
          <w:sz w:val="22"/>
          <w:szCs w:val="22"/>
          <w:shd w:val="clear" w:color="auto" w:fill="FFFFFF"/>
        </w:rPr>
        <w:t xml:space="preserve">4. Fig. 2 makes a strong distinction between Motif+ and Motif- Tcf1 binding peaks, with the majority of the binding peaks lying in an indeterminate motif score range. After encountering the Tcf1-regulated genes, the question is whether this distinction makes a difference to the effect of the Tcf1 binding on the response of the target genes. Although this is discussed on p. 15, Figure 4a (right panel) shows an indistinct kind of heatmap view where all the Tcf1 binding sites appear to be associated with some kind of Tcf1 motif, but little pattern is detectable. Maybe the </w:t>
      </w:r>
      <w:r w:rsidR="000D7C6C" w:rsidRPr="00A14B28">
        <w:rPr>
          <w:rFonts w:ascii="Palatino" w:eastAsia="Times New Roman" w:hAnsi="Palatino" w:cs="Arial"/>
          <w:b/>
          <w:bCs/>
          <w:i/>
          <w:iCs/>
          <w:color w:val="222222"/>
          <w:sz w:val="22"/>
          <w:szCs w:val="22"/>
          <w:shd w:val="clear" w:color="auto" w:fill="FFFFFF"/>
        </w:rPr>
        <w:t>Tcf1 motif strength differences are overwhelmed by the divide between Tcf1-bound and Tcf1-unbound sites. If the Tcf1-bound sites are separated out from the unbound sites, can one then see a difference between Tcf/Lef motif strength in C2 and C4, or any relation to the response of the target gene?</w:t>
      </w:r>
    </w:p>
    <w:p w14:paraId="32CBE20E" w14:textId="77777777" w:rsidR="000B3344" w:rsidRDefault="000B3344" w:rsidP="00951337">
      <w:pPr>
        <w:rPr>
          <w:rFonts w:ascii="Palatino" w:eastAsia="Times New Roman" w:hAnsi="Palatino" w:cs="Arial"/>
          <w:color w:val="222222"/>
          <w:sz w:val="22"/>
          <w:szCs w:val="22"/>
          <w:shd w:val="clear" w:color="auto" w:fill="FFFFFF"/>
        </w:rPr>
      </w:pPr>
    </w:p>
    <w:p w14:paraId="7A529290" w14:textId="77777777" w:rsidR="00D82172" w:rsidRDefault="00293160" w:rsidP="00431ED5">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The distinction between Motif+ vs Motif- Tcf1 peaks was meant to distinguish if Tcf1 direct binding events are associated with a preferred functional output. This was indeed the case, and we found that Tcf1 direct binding were linked to promoting chromatin interaction (Fig. 1i-k) and keeping ChrAcc </w:t>
      </w:r>
      <w:r w:rsidR="00D82172">
        <w:rPr>
          <w:rFonts w:ascii="Palatino" w:eastAsia="Times New Roman" w:hAnsi="Palatino" w:cs="Arial"/>
          <w:color w:val="0432FF"/>
          <w:sz w:val="22"/>
          <w:szCs w:val="22"/>
          <w:shd w:val="clear" w:color="auto" w:fill="FFFFFF"/>
        </w:rPr>
        <w:t xml:space="preserve">sites </w:t>
      </w:r>
      <w:r>
        <w:rPr>
          <w:rFonts w:ascii="Palatino" w:eastAsia="Times New Roman" w:hAnsi="Palatino" w:cs="Arial"/>
          <w:color w:val="0432FF"/>
          <w:sz w:val="22"/>
          <w:szCs w:val="22"/>
          <w:shd w:val="clear" w:color="auto" w:fill="FFFFFF"/>
        </w:rPr>
        <w:t xml:space="preserve">at </w:t>
      </w:r>
      <w:r w:rsidR="00D82172">
        <w:rPr>
          <w:rFonts w:ascii="Palatino" w:eastAsia="Times New Roman" w:hAnsi="Palatino" w:cs="Arial"/>
          <w:color w:val="0432FF"/>
          <w:sz w:val="22"/>
          <w:szCs w:val="22"/>
          <w:shd w:val="clear" w:color="auto" w:fill="FFFFFF"/>
        </w:rPr>
        <w:t xml:space="preserve">an </w:t>
      </w:r>
      <w:r>
        <w:rPr>
          <w:rFonts w:ascii="Palatino" w:eastAsia="Times New Roman" w:hAnsi="Palatino" w:cs="Arial"/>
          <w:color w:val="0432FF"/>
          <w:sz w:val="22"/>
          <w:szCs w:val="22"/>
          <w:shd w:val="clear" w:color="auto" w:fill="FFFFFF"/>
        </w:rPr>
        <w:t>open state (Fig. 2</w:t>
      </w:r>
      <w:r w:rsidR="00D82172">
        <w:rPr>
          <w:rFonts w:ascii="Palatino" w:eastAsia="Times New Roman" w:hAnsi="Palatino" w:cs="Arial"/>
          <w:color w:val="0432FF"/>
          <w:sz w:val="22"/>
          <w:szCs w:val="22"/>
          <w:shd w:val="clear" w:color="auto" w:fill="FFFFFF"/>
        </w:rPr>
        <w:t>c</w:t>
      </w:r>
      <w:r>
        <w:rPr>
          <w:rFonts w:ascii="Palatino" w:eastAsia="Times New Roman" w:hAnsi="Palatino" w:cs="Arial"/>
          <w:color w:val="0432FF"/>
          <w:sz w:val="22"/>
          <w:szCs w:val="22"/>
          <w:shd w:val="clear" w:color="auto" w:fill="FFFFFF"/>
        </w:rPr>
        <w:t>)</w:t>
      </w:r>
      <w:r w:rsidR="00D82172">
        <w:rPr>
          <w:rFonts w:ascii="Palatino" w:eastAsia="Times New Roman" w:hAnsi="Palatino" w:cs="Arial"/>
          <w:color w:val="0432FF"/>
          <w:sz w:val="22"/>
          <w:szCs w:val="22"/>
          <w:shd w:val="clear" w:color="auto" w:fill="FFFFFF"/>
        </w:rPr>
        <w:t xml:space="preserve">. We clarified the rationale in Results on page xxx, lines xx, and summarized this point in Discussion (page xxx, lines xxx). </w:t>
      </w:r>
    </w:p>
    <w:p w14:paraId="6391B9C1" w14:textId="15DDD574" w:rsidR="00293160" w:rsidRDefault="00D82172" w:rsidP="00431ED5">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 </w:t>
      </w:r>
    </w:p>
    <w:p w14:paraId="66BE41AB" w14:textId="77777777" w:rsidR="006568D2" w:rsidRDefault="00431ED5" w:rsidP="00431ED5">
      <w:pPr>
        <w:rPr>
          <w:rFonts w:ascii="Palatino" w:eastAsia="Times New Roman" w:hAnsi="Palatino" w:cs="Arial"/>
          <w:color w:val="0432FF"/>
          <w:sz w:val="22"/>
          <w:szCs w:val="22"/>
          <w:shd w:val="clear" w:color="auto" w:fill="FFFFFF"/>
        </w:rPr>
      </w:pPr>
      <w:r w:rsidRPr="00431ED5">
        <w:rPr>
          <w:rFonts w:ascii="Palatino" w:eastAsia="Times New Roman" w:hAnsi="Palatino" w:cs="Arial"/>
          <w:color w:val="0432FF"/>
          <w:sz w:val="22"/>
          <w:szCs w:val="22"/>
          <w:shd w:val="clear" w:color="auto" w:fill="FFFFFF"/>
        </w:rPr>
        <w:t xml:space="preserve">We </w:t>
      </w:r>
      <w:r w:rsidR="00D82172">
        <w:rPr>
          <w:rFonts w:ascii="Palatino" w:eastAsia="Times New Roman" w:hAnsi="Palatino" w:cs="Arial"/>
          <w:color w:val="0432FF"/>
          <w:sz w:val="22"/>
          <w:szCs w:val="22"/>
          <w:shd w:val="clear" w:color="auto" w:fill="FFFFFF"/>
        </w:rPr>
        <w:t>appreciate</w:t>
      </w:r>
      <w:r w:rsidRPr="00431ED5">
        <w:rPr>
          <w:rFonts w:ascii="Palatino" w:eastAsia="Times New Roman" w:hAnsi="Palatino" w:cs="Arial"/>
          <w:color w:val="0432FF"/>
          <w:sz w:val="22"/>
          <w:szCs w:val="22"/>
          <w:shd w:val="clear" w:color="auto" w:fill="FFFFFF"/>
        </w:rPr>
        <w:t xml:space="preserve"> the reviewer</w:t>
      </w:r>
      <w:r w:rsidR="00D82172">
        <w:rPr>
          <w:rFonts w:ascii="Palatino" w:eastAsia="Times New Roman" w:hAnsi="Palatino" w:cs="Arial"/>
          <w:color w:val="0432FF"/>
          <w:sz w:val="22"/>
          <w:szCs w:val="22"/>
          <w:shd w:val="clear" w:color="auto" w:fill="FFFFFF"/>
        </w:rPr>
        <w:t xml:space="preserve">’s </w:t>
      </w:r>
      <w:r w:rsidRPr="00431ED5">
        <w:rPr>
          <w:rFonts w:ascii="Palatino" w:eastAsia="Times New Roman" w:hAnsi="Palatino" w:cs="Arial"/>
          <w:color w:val="0432FF"/>
          <w:sz w:val="22"/>
          <w:szCs w:val="22"/>
          <w:shd w:val="clear" w:color="auto" w:fill="FFFFFF"/>
        </w:rPr>
        <w:t>suggestion</w:t>
      </w:r>
      <w:r w:rsidR="002B07E0">
        <w:rPr>
          <w:rFonts w:ascii="Palatino" w:eastAsia="Times New Roman" w:hAnsi="Palatino" w:cs="Arial"/>
          <w:color w:val="0432FF"/>
          <w:sz w:val="22"/>
          <w:szCs w:val="22"/>
          <w:shd w:val="clear" w:color="auto" w:fill="FFFFFF"/>
        </w:rPr>
        <w:t xml:space="preserve"> on separating Tcf1-bound and unbound sites to discern a detectable pattern.</w:t>
      </w:r>
      <w:r w:rsidR="00C92073">
        <w:rPr>
          <w:rFonts w:ascii="Palatino" w:eastAsia="Times New Roman" w:hAnsi="Palatino" w:cs="Arial"/>
          <w:color w:val="0432FF"/>
          <w:sz w:val="22"/>
          <w:szCs w:val="22"/>
          <w:shd w:val="clear" w:color="auto" w:fill="FFFFFF"/>
        </w:rPr>
        <w:t xml:space="preserve"> Because the use of position weight matrix in motif analysis provides a quantifiable “motif score”, we have now updated the motif panel, where a horizontal line represents presence of a high confidence peak, and the line color denotes motif score (Fig. 4a, for right column). </w:t>
      </w:r>
      <w:r w:rsidR="00B909F0">
        <w:rPr>
          <w:rFonts w:ascii="Palatino" w:eastAsia="Times New Roman" w:hAnsi="Palatino" w:cs="Arial"/>
          <w:color w:val="0432FF"/>
          <w:sz w:val="22"/>
          <w:szCs w:val="22"/>
          <w:shd w:val="clear" w:color="auto" w:fill="FFFFFF"/>
        </w:rPr>
        <w:t xml:space="preserve">This panel can better illustrate relative strength of </w:t>
      </w:r>
      <w:r w:rsidR="006568D2">
        <w:rPr>
          <w:rFonts w:ascii="Palatino" w:eastAsia="Times New Roman" w:hAnsi="Palatino" w:cs="Arial"/>
          <w:color w:val="0432FF"/>
          <w:sz w:val="22"/>
          <w:szCs w:val="22"/>
          <w:shd w:val="clear" w:color="auto" w:fill="FFFFFF"/>
        </w:rPr>
        <w:t xml:space="preserve">the Tcf/Lef consensus motif under each Tcf1 peak. </w:t>
      </w:r>
    </w:p>
    <w:p w14:paraId="4EFE2759" w14:textId="77777777" w:rsidR="006568D2" w:rsidRDefault="006568D2" w:rsidP="00431ED5">
      <w:pPr>
        <w:rPr>
          <w:rFonts w:ascii="Palatino" w:eastAsia="Times New Roman" w:hAnsi="Palatino" w:cs="Arial"/>
          <w:color w:val="0432FF"/>
          <w:sz w:val="22"/>
          <w:szCs w:val="22"/>
          <w:shd w:val="clear" w:color="auto" w:fill="FFFFFF"/>
        </w:rPr>
      </w:pPr>
    </w:p>
    <w:p w14:paraId="2E80CAA9" w14:textId="1A19DF94" w:rsidR="003112E0" w:rsidRDefault="006568D2" w:rsidP="00431ED5">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We further examined </w:t>
      </w:r>
      <w:r w:rsidR="00D06724">
        <w:rPr>
          <w:rFonts w:ascii="Palatino" w:eastAsia="Times New Roman" w:hAnsi="Palatino" w:cs="Arial"/>
          <w:color w:val="0432FF"/>
          <w:sz w:val="22"/>
          <w:szCs w:val="22"/>
          <w:shd w:val="clear" w:color="auto" w:fill="FFFFFF"/>
        </w:rPr>
        <w:t>the C2 and C4</w:t>
      </w:r>
      <w:r>
        <w:rPr>
          <w:rFonts w:ascii="Palatino" w:eastAsia="Times New Roman" w:hAnsi="Palatino" w:cs="Arial"/>
          <w:color w:val="0432FF"/>
          <w:sz w:val="22"/>
          <w:szCs w:val="22"/>
          <w:shd w:val="clear" w:color="auto" w:fill="FFFFFF"/>
        </w:rPr>
        <w:t xml:space="preserve"> ChrAcc sites</w:t>
      </w:r>
      <w:r w:rsidR="001315F0">
        <w:rPr>
          <w:rFonts w:ascii="Palatino" w:eastAsia="Times New Roman" w:hAnsi="Palatino" w:cs="Arial"/>
          <w:color w:val="0432FF"/>
          <w:sz w:val="22"/>
          <w:szCs w:val="22"/>
          <w:shd w:val="clear" w:color="auto" w:fill="FFFFFF"/>
        </w:rPr>
        <w:t xml:space="preserve"> </w:t>
      </w:r>
      <w:r w:rsidR="003204AC">
        <w:rPr>
          <w:rFonts w:ascii="Palatino" w:eastAsia="Times New Roman" w:hAnsi="Palatino" w:cs="Arial"/>
          <w:color w:val="0432FF"/>
          <w:sz w:val="22"/>
          <w:szCs w:val="22"/>
          <w:shd w:val="clear" w:color="auto" w:fill="FFFFFF"/>
        </w:rPr>
        <w:t xml:space="preserve">in-depth, and found that all </w:t>
      </w:r>
      <w:r w:rsidR="00953295">
        <w:rPr>
          <w:rFonts w:ascii="Palatino" w:eastAsia="Times New Roman" w:hAnsi="Palatino" w:cs="Arial"/>
          <w:color w:val="0432FF"/>
          <w:sz w:val="22"/>
          <w:szCs w:val="22"/>
          <w:shd w:val="clear" w:color="auto" w:fill="FFFFFF"/>
        </w:rPr>
        <w:t xml:space="preserve">of 79 </w:t>
      </w:r>
      <w:r w:rsidR="003204AC">
        <w:rPr>
          <w:rFonts w:ascii="Palatino" w:eastAsia="Times New Roman" w:hAnsi="Palatino" w:cs="Arial"/>
          <w:color w:val="0432FF"/>
          <w:sz w:val="22"/>
          <w:szCs w:val="22"/>
          <w:shd w:val="clear" w:color="auto" w:fill="FFFFFF"/>
        </w:rPr>
        <w:t>C2 sites and 98 out of 108 C4 sites overlapped with high confidence Tcf1 peaks. By applying the motif scores</w:t>
      </w:r>
      <w:r w:rsidR="00953295">
        <w:rPr>
          <w:rFonts w:ascii="Palatino" w:eastAsia="Times New Roman" w:hAnsi="Palatino" w:cs="Arial"/>
          <w:color w:val="0432FF"/>
          <w:sz w:val="22"/>
          <w:szCs w:val="22"/>
          <w:shd w:val="clear" w:color="auto" w:fill="FFFFFF"/>
        </w:rPr>
        <w:t xml:space="preserve"> to these sites</w:t>
      </w:r>
      <w:r w:rsidR="003204AC">
        <w:rPr>
          <w:rFonts w:ascii="Palatino" w:eastAsia="Times New Roman" w:hAnsi="Palatino" w:cs="Arial"/>
          <w:color w:val="0432FF"/>
          <w:sz w:val="22"/>
          <w:szCs w:val="22"/>
          <w:shd w:val="clear" w:color="auto" w:fill="FFFFFF"/>
        </w:rPr>
        <w:t xml:space="preserve">, </w:t>
      </w:r>
      <w:r w:rsidR="003112E0">
        <w:rPr>
          <w:rFonts w:ascii="Palatino" w:eastAsia="Times New Roman" w:hAnsi="Palatino" w:cs="Arial"/>
          <w:color w:val="0432FF"/>
          <w:sz w:val="22"/>
          <w:szCs w:val="22"/>
          <w:shd w:val="clear" w:color="auto" w:fill="FFFFFF"/>
        </w:rPr>
        <w:t>we observed that C2 cluster showed modest enrichment with Motif+ Tcf1 direct binding event</w:t>
      </w:r>
      <w:r w:rsidR="00953295">
        <w:rPr>
          <w:rFonts w:ascii="Palatino" w:eastAsia="Times New Roman" w:hAnsi="Palatino" w:cs="Arial"/>
          <w:color w:val="0432FF"/>
          <w:sz w:val="22"/>
          <w:szCs w:val="22"/>
          <w:shd w:val="clear" w:color="auto" w:fill="FFFFFF"/>
        </w:rPr>
        <w:t>s</w:t>
      </w:r>
      <w:r w:rsidR="003112E0">
        <w:rPr>
          <w:rFonts w:ascii="Palatino" w:eastAsia="Times New Roman" w:hAnsi="Palatino" w:cs="Arial"/>
          <w:color w:val="0432FF"/>
          <w:sz w:val="22"/>
          <w:szCs w:val="22"/>
          <w:shd w:val="clear" w:color="auto" w:fill="FFFFFF"/>
        </w:rPr>
        <w:t xml:space="preserve"> than C4</w:t>
      </w:r>
      <w:r w:rsidR="00953295">
        <w:rPr>
          <w:rFonts w:ascii="Palatino" w:eastAsia="Times New Roman" w:hAnsi="Palatino" w:cs="Arial"/>
          <w:color w:val="0432FF"/>
          <w:sz w:val="22"/>
          <w:szCs w:val="22"/>
          <w:shd w:val="clear" w:color="auto" w:fill="FFFFFF"/>
        </w:rPr>
        <w:t xml:space="preserve"> (</w:t>
      </w:r>
      <w:r w:rsidR="00953295" w:rsidRPr="00953295">
        <w:rPr>
          <w:rFonts w:ascii="Palatino" w:eastAsia="Times New Roman" w:hAnsi="Palatino" w:cs="Arial"/>
          <w:i/>
          <w:iCs/>
          <w:color w:val="0432FF"/>
          <w:sz w:val="22"/>
          <w:szCs w:val="22"/>
          <w:shd w:val="clear" w:color="auto" w:fill="FFFFFF"/>
        </w:rPr>
        <w:t>p</w:t>
      </w:r>
      <w:r w:rsidR="00953295">
        <w:rPr>
          <w:rFonts w:ascii="Palatino" w:eastAsia="Times New Roman" w:hAnsi="Palatino" w:cs="Arial"/>
          <w:color w:val="0432FF"/>
          <w:sz w:val="22"/>
          <w:szCs w:val="22"/>
          <w:shd w:val="clear" w:color="auto" w:fill="FFFFFF"/>
        </w:rPr>
        <w:t xml:space="preserve"> = 0.034 by Chi-square test)</w:t>
      </w:r>
      <w:r w:rsidR="003112E0">
        <w:rPr>
          <w:rFonts w:ascii="Palatino" w:eastAsia="Times New Roman" w:hAnsi="Palatino" w:cs="Arial"/>
          <w:color w:val="0432FF"/>
          <w:sz w:val="22"/>
          <w:szCs w:val="22"/>
          <w:shd w:val="clear" w:color="auto" w:fill="FFFFFF"/>
        </w:rPr>
        <w:t>. We have now included these data</w:t>
      </w:r>
      <w:r>
        <w:rPr>
          <w:rFonts w:ascii="Palatino" w:eastAsia="Times New Roman" w:hAnsi="Palatino" w:cs="Arial"/>
          <w:color w:val="0432FF"/>
          <w:sz w:val="22"/>
          <w:szCs w:val="22"/>
          <w:shd w:val="clear" w:color="auto" w:fill="FFFFFF"/>
        </w:rPr>
        <w:t xml:space="preserve"> in</w:t>
      </w:r>
      <w:r w:rsidR="003112E0">
        <w:rPr>
          <w:rFonts w:ascii="Palatino" w:eastAsia="Times New Roman" w:hAnsi="Palatino" w:cs="Arial"/>
          <w:color w:val="0432FF"/>
          <w:sz w:val="22"/>
          <w:szCs w:val="22"/>
          <w:shd w:val="clear" w:color="auto" w:fill="FFFFFF"/>
        </w:rPr>
        <w:t xml:space="preserve"> Fig. 4g and updated the data description on page xxx, lines xxx. </w:t>
      </w:r>
    </w:p>
    <w:p w14:paraId="6B8C05EB" w14:textId="4A39484B" w:rsidR="006C60B1" w:rsidRDefault="000D7C6C" w:rsidP="00951337">
      <w:pPr>
        <w:rPr>
          <w:rFonts w:ascii="Palatino" w:eastAsia="Times New Roman" w:hAnsi="Palatino" w:cs="Arial"/>
          <w:color w:val="222222"/>
          <w:sz w:val="22"/>
          <w:szCs w:val="22"/>
          <w:shd w:val="clear" w:color="auto" w:fill="FFFFFF"/>
        </w:rPr>
      </w:pPr>
      <w:r w:rsidRPr="000D7C6C">
        <w:rPr>
          <w:rFonts w:ascii="Palatino" w:eastAsia="Times New Roman" w:hAnsi="Palatino" w:cs="Arial"/>
          <w:color w:val="222222"/>
          <w:sz w:val="22"/>
          <w:szCs w:val="22"/>
        </w:rPr>
        <w:br/>
      </w:r>
      <w:r w:rsidRPr="006C60B1">
        <w:rPr>
          <w:rFonts w:ascii="Palatino" w:eastAsia="Times New Roman" w:hAnsi="Palatino" w:cs="Arial"/>
          <w:b/>
          <w:bCs/>
          <w:i/>
          <w:iCs/>
          <w:color w:val="222222"/>
          <w:sz w:val="22"/>
          <w:szCs w:val="22"/>
          <w:shd w:val="clear" w:color="auto" w:fill="FFFFFF"/>
        </w:rPr>
        <w:t xml:space="preserve">5. On p. 17, the text makes it seem that the effects of Tcf1 KO on positively regulated SEs are just as strong in the opposite direction on negatively regulated SEs. But H3K27ac is clearly lost from specific peaks within the positively regulated SEs in the KO (Ccr7 and Inpp4b loci), while in contrast, the increase in H3K27ac in the negatively regulated ones (around </w:t>
      </w:r>
      <w:proofErr w:type="spellStart"/>
      <w:r w:rsidRPr="006C60B1">
        <w:rPr>
          <w:rFonts w:ascii="Palatino" w:eastAsia="Times New Roman" w:hAnsi="Palatino" w:cs="Arial"/>
          <w:b/>
          <w:bCs/>
          <w:i/>
          <w:iCs/>
          <w:color w:val="222222"/>
          <w:sz w:val="22"/>
          <w:szCs w:val="22"/>
          <w:shd w:val="clear" w:color="auto" w:fill="FFFFFF"/>
        </w:rPr>
        <w:t>Cish</w:t>
      </w:r>
      <w:proofErr w:type="spellEnd"/>
      <w:r w:rsidRPr="006C60B1">
        <w:rPr>
          <w:rFonts w:ascii="Palatino" w:eastAsia="Times New Roman" w:hAnsi="Palatino" w:cs="Arial"/>
          <w:b/>
          <w:bCs/>
          <w:i/>
          <w:iCs/>
          <w:color w:val="222222"/>
          <w:sz w:val="22"/>
          <w:szCs w:val="22"/>
          <w:shd w:val="clear" w:color="auto" w:fill="FFFFFF"/>
        </w:rPr>
        <w:t xml:space="preserve"> and around Cx3cr1) seems to be just a global increase in background H3K27ac between the peaks. At first </w:t>
      </w:r>
      <w:r w:rsidRPr="006C60B1">
        <w:rPr>
          <w:rFonts w:ascii="Palatino" w:eastAsia="Times New Roman" w:hAnsi="Palatino" w:cs="Arial"/>
          <w:b/>
          <w:bCs/>
          <w:i/>
          <w:iCs/>
          <w:color w:val="222222"/>
          <w:sz w:val="22"/>
          <w:szCs w:val="22"/>
          <w:shd w:val="clear" w:color="auto" w:fill="FFFFFF"/>
        </w:rPr>
        <w:lastRenderedPageBreak/>
        <w:t>glance, the KO samples just appear to have a worse signal-to-noise ratio. Is this the general way that the Tcf1/Lef1 repressed loci all over the genome react? Perhaps the specificity of the effect on the repressed loci would show more clearly if the panels in Fig. 5f were more zoomed-out</w:t>
      </w:r>
      <w:r w:rsidRPr="000D7C6C">
        <w:rPr>
          <w:rFonts w:ascii="Palatino" w:eastAsia="Times New Roman" w:hAnsi="Palatino" w:cs="Arial"/>
          <w:color w:val="222222"/>
          <w:sz w:val="22"/>
          <w:szCs w:val="22"/>
          <w:shd w:val="clear" w:color="auto" w:fill="FFFFFF"/>
        </w:rPr>
        <w:t>.</w:t>
      </w:r>
    </w:p>
    <w:p w14:paraId="2BEB29C2" w14:textId="047B1C67" w:rsidR="006C60B1" w:rsidRDefault="006C60B1" w:rsidP="00951337">
      <w:pPr>
        <w:rPr>
          <w:rFonts w:ascii="Palatino" w:eastAsia="Times New Roman" w:hAnsi="Palatino" w:cs="Arial"/>
          <w:color w:val="222222"/>
          <w:sz w:val="22"/>
          <w:szCs w:val="22"/>
          <w:shd w:val="clear" w:color="auto" w:fill="FFFFFF"/>
        </w:rPr>
      </w:pPr>
    </w:p>
    <w:p w14:paraId="12FCABC9" w14:textId="3772B329" w:rsidR="00A532FA" w:rsidRDefault="00A532FA" w:rsidP="00A532FA">
      <w:pPr>
        <w:rPr>
          <w:rFonts w:ascii="Palatino" w:eastAsia="Times New Roman" w:hAnsi="Palatino" w:cs="Arial"/>
          <w:color w:val="0432FF"/>
          <w:sz w:val="22"/>
          <w:szCs w:val="22"/>
          <w:shd w:val="clear" w:color="auto" w:fill="FFFFFF"/>
        </w:rPr>
      </w:pPr>
      <w:r w:rsidRPr="00A532FA">
        <w:rPr>
          <w:rFonts w:ascii="Palatino" w:eastAsia="Times New Roman" w:hAnsi="Palatino" w:cs="Arial"/>
          <w:color w:val="0432FF"/>
          <w:sz w:val="22"/>
          <w:szCs w:val="22"/>
          <w:shd w:val="clear" w:color="auto" w:fill="FFFFFF"/>
        </w:rPr>
        <w:t xml:space="preserve">The reviewer proposed an interesting scenario on the different behavior of H3K27ac on WT- and dKO-prepotent SEs. </w:t>
      </w:r>
      <w:r>
        <w:rPr>
          <w:rFonts w:ascii="Palatino" w:eastAsia="Times New Roman" w:hAnsi="Palatino" w:cs="Arial"/>
          <w:color w:val="0432FF"/>
          <w:sz w:val="22"/>
          <w:szCs w:val="22"/>
          <w:shd w:val="clear" w:color="auto" w:fill="FFFFFF"/>
        </w:rPr>
        <w:t>To test this idea, we first extracted the total H3K27ac reads (including background reads)</w:t>
      </w:r>
      <w:r w:rsidR="00505E61">
        <w:rPr>
          <w:rFonts w:ascii="Palatino" w:eastAsia="Times New Roman" w:hAnsi="Palatino" w:cs="Arial"/>
          <w:color w:val="0432FF"/>
          <w:sz w:val="22"/>
          <w:szCs w:val="22"/>
          <w:shd w:val="clear" w:color="auto" w:fill="FFFFFF"/>
        </w:rPr>
        <w:t xml:space="preserve"> at the </w:t>
      </w:r>
      <w:r w:rsidR="00505E61" w:rsidRPr="00A532FA">
        <w:rPr>
          <w:rFonts w:ascii="Palatino" w:eastAsia="Times New Roman" w:hAnsi="Palatino" w:cs="Arial"/>
          <w:color w:val="0432FF"/>
          <w:sz w:val="22"/>
          <w:szCs w:val="22"/>
          <w:shd w:val="clear" w:color="auto" w:fill="FFFFFF"/>
        </w:rPr>
        <w:t>174 WT- and 163 dKO-prepotent SEs</w:t>
      </w:r>
      <w:r w:rsidR="00505E61">
        <w:rPr>
          <w:rFonts w:ascii="Palatino" w:eastAsia="Times New Roman" w:hAnsi="Palatino" w:cs="Arial"/>
          <w:color w:val="0432FF"/>
          <w:sz w:val="22"/>
          <w:szCs w:val="22"/>
          <w:shd w:val="clear" w:color="auto" w:fill="FFFFFF"/>
        </w:rPr>
        <w:t xml:space="preserve">. We then obtained reads at H3K27ac islands, which were called by the SICER algorithm as H3K27ac antibody-enriched genomic regions over IgG ChIP-derived signals. As summarized in the table below, </w:t>
      </w:r>
      <w:r w:rsidR="00B94D76">
        <w:rPr>
          <w:rFonts w:ascii="Palatino" w:eastAsia="Times New Roman" w:hAnsi="Palatino" w:cs="Arial"/>
          <w:color w:val="0432FF"/>
          <w:sz w:val="22"/>
          <w:szCs w:val="22"/>
          <w:shd w:val="clear" w:color="auto" w:fill="FFFFFF"/>
        </w:rPr>
        <w:t>the signal to noise ratios (island-filtered over total reads) were similar between WT- and dKO-prepotent SEs, suggesting that the differential SE signals are not due to different noise levels in either group.</w:t>
      </w:r>
    </w:p>
    <w:p w14:paraId="4988B1EA" w14:textId="5CC01F76" w:rsidR="00A532FA" w:rsidRDefault="00A532FA" w:rsidP="00A532FA">
      <w:pPr>
        <w:rPr>
          <w:rFonts w:ascii="Palatino" w:eastAsia="Times New Roman" w:hAnsi="Palatino" w:cs="Arial"/>
          <w:color w:val="0432FF"/>
          <w:sz w:val="22"/>
          <w:szCs w:val="22"/>
          <w:shd w:val="clear" w:color="auto" w:fill="FFFFFF"/>
        </w:rPr>
      </w:pPr>
    </w:p>
    <w:p w14:paraId="5EEC2BA0" w14:textId="74156C5C" w:rsidR="00A532FA" w:rsidRPr="00A532FA" w:rsidRDefault="00A532FA" w:rsidP="00A532FA">
      <w:pPr>
        <w:rPr>
          <w:rFonts w:ascii="Palatino" w:eastAsia="Times New Roman" w:hAnsi="Palatino" w:cs="Arial"/>
          <w:color w:val="0432FF"/>
          <w:sz w:val="22"/>
          <w:szCs w:val="22"/>
          <w:shd w:val="clear" w:color="auto" w:fill="FFFFFF"/>
        </w:rPr>
      </w:pPr>
      <w:r w:rsidRPr="00A532FA">
        <w:rPr>
          <w:rFonts w:ascii="Palatino" w:eastAsia="Times New Roman" w:hAnsi="Palatino" w:cs="Arial"/>
          <w:noProof/>
          <w:color w:val="0432FF"/>
          <w:sz w:val="22"/>
          <w:szCs w:val="22"/>
          <w:shd w:val="clear" w:color="auto" w:fill="FFFFFF"/>
        </w:rPr>
        <w:drawing>
          <wp:inline distT="0" distB="0" distL="0" distR="0" wp14:anchorId="74EAF0DE" wp14:editId="12CD566E">
            <wp:extent cx="3474720" cy="109513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4720" cy="1095137"/>
                    </a:xfrm>
                    <a:prstGeom prst="rect">
                      <a:avLst/>
                    </a:prstGeom>
                  </pic:spPr>
                </pic:pic>
              </a:graphicData>
            </a:graphic>
          </wp:inline>
        </w:drawing>
      </w:r>
    </w:p>
    <w:p w14:paraId="1C1E2C16" w14:textId="77777777" w:rsidR="00A532FA" w:rsidRPr="00A532FA" w:rsidRDefault="00A532FA" w:rsidP="00A532FA">
      <w:pPr>
        <w:rPr>
          <w:rFonts w:ascii="Palatino" w:eastAsia="Times New Roman" w:hAnsi="Palatino" w:cs="Arial"/>
          <w:color w:val="0432FF"/>
          <w:sz w:val="22"/>
          <w:szCs w:val="22"/>
          <w:shd w:val="clear" w:color="auto" w:fill="FFFFFF"/>
        </w:rPr>
      </w:pPr>
    </w:p>
    <w:p w14:paraId="442C2B6B" w14:textId="0D3DE411" w:rsidR="00296E69" w:rsidRDefault="00296E69" w:rsidP="00A532FA">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Another point of clarification is that although an SE is marked with a continuous bar on the genome browser, the individual H3K27ac islands that constitute an SE are discontinuous, as exemplified at the </w:t>
      </w:r>
      <w:proofErr w:type="spellStart"/>
      <w:r w:rsidRPr="00296E69">
        <w:rPr>
          <w:rFonts w:ascii="Palatino" w:eastAsia="Times New Roman" w:hAnsi="Palatino" w:cs="Arial"/>
          <w:i/>
          <w:iCs/>
          <w:color w:val="0432FF"/>
          <w:sz w:val="22"/>
          <w:szCs w:val="22"/>
          <w:shd w:val="clear" w:color="auto" w:fill="FFFFFF"/>
        </w:rPr>
        <w:t>Cish</w:t>
      </w:r>
      <w:proofErr w:type="spellEnd"/>
      <w:r>
        <w:rPr>
          <w:rFonts w:ascii="Palatino" w:eastAsia="Times New Roman" w:hAnsi="Palatino" w:cs="Arial"/>
          <w:color w:val="0432FF"/>
          <w:sz w:val="22"/>
          <w:szCs w:val="22"/>
          <w:shd w:val="clear" w:color="auto" w:fill="FFFFFF"/>
        </w:rPr>
        <w:t xml:space="preserve"> locus shown below for the SE and K27ac marking. The H3K27ac islands in proximity were stitched together </w:t>
      </w:r>
      <w:r w:rsidRPr="00296E69">
        <w:rPr>
          <w:rFonts w:ascii="Palatino" w:eastAsia="Times New Roman" w:hAnsi="Palatino" w:cs="Arial"/>
          <w:color w:val="0432FF"/>
          <w:sz w:val="22"/>
          <w:szCs w:val="22"/>
          <w:highlight w:val="yellow"/>
          <w:shd w:val="clear" w:color="auto" w:fill="FFFFFF"/>
        </w:rPr>
        <w:t>with xxx algorithm</w:t>
      </w:r>
      <w:r>
        <w:rPr>
          <w:rFonts w:ascii="Palatino" w:eastAsia="Times New Roman" w:hAnsi="Palatino" w:cs="Arial"/>
          <w:color w:val="0432FF"/>
          <w:sz w:val="22"/>
          <w:szCs w:val="22"/>
          <w:shd w:val="clear" w:color="auto" w:fill="FFFFFF"/>
        </w:rPr>
        <w:t xml:space="preserve"> to define an SE. </w:t>
      </w:r>
      <w:r w:rsidRPr="00296E69">
        <w:rPr>
          <w:rFonts w:ascii="Palatino" w:eastAsia="Times New Roman" w:hAnsi="Palatino" w:cs="Arial"/>
          <w:color w:val="0432FF"/>
          <w:sz w:val="22"/>
          <w:szCs w:val="22"/>
          <w:highlight w:val="yellow"/>
          <w:shd w:val="clear" w:color="auto" w:fill="FFFFFF"/>
        </w:rPr>
        <w:t>When comparing SE signal strength between WT and dKO CD8 T cells, the reads at the component H3K27ac islands were used instead of total reads in the SE, therefore effectively excluding the noise reads found in island gaps</w:t>
      </w:r>
      <w:r>
        <w:rPr>
          <w:rFonts w:ascii="Palatino" w:eastAsia="Times New Roman" w:hAnsi="Palatino" w:cs="Arial"/>
          <w:color w:val="0432FF"/>
          <w:sz w:val="22"/>
          <w:szCs w:val="22"/>
          <w:shd w:val="clear" w:color="auto" w:fill="FFFFFF"/>
        </w:rPr>
        <w:t xml:space="preserve">. </w:t>
      </w:r>
      <w:ins w:id="0" w:author="Xue, HaiHui" w:date="2021-05-27T06:43:00Z">
        <w:r>
          <w:rPr>
            <w:rFonts w:ascii="Palatino" w:eastAsia="Times New Roman" w:hAnsi="Palatino" w:cs="Arial"/>
            <w:color w:val="0432FF"/>
            <w:sz w:val="22"/>
            <w:szCs w:val="22"/>
            <w:shd w:val="clear" w:color="auto" w:fill="FFFFFF"/>
          </w:rPr>
          <w:t>(w</w:t>
        </w:r>
      </w:ins>
      <w:ins w:id="1" w:author="Xue, HaiHui" w:date="2021-05-27T06:44:00Z">
        <w:r>
          <w:rPr>
            <w:rFonts w:ascii="Palatino" w:eastAsia="Times New Roman" w:hAnsi="Palatino" w:cs="Arial"/>
            <w:color w:val="0432FF"/>
            <w:sz w:val="22"/>
            <w:szCs w:val="22"/>
            <w:shd w:val="clear" w:color="auto" w:fill="FFFFFF"/>
          </w:rPr>
          <w:t xml:space="preserve">aiting for verification this is true, if so, need to update methods to make this clearer, and cite the </w:t>
        </w:r>
      </w:ins>
      <w:ins w:id="2" w:author="Xue, HaiHui" w:date="2021-05-27T06:45:00Z">
        <w:r>
          <w:rPr>
            <w:rFonts w:ascii="Palatino" w:eastAsia="Times New Roman" w:hAnsi="Palatino" w:cs="Arial"/>
            <w:color w:val="0432FF"/>
            <w:sz w:val="22"/>
            <w:szCs w:val="22"/>
            <w:shd w:val="clear" w:color="auto" w:fill="FFFFFF"/>
          </w:rPr>
          <w:t>signal/noise ratio</w:t>
        </w:r>
      </w:ins>
      <w:ins w:id="3" w:author="Xue, HaiHui" w:date="2021-05-27T06:44:00Z">
        <w:r>
          <w:rPr>
            <w:rFonts w:ascii="Palatino" w:eastAsia="Times New Roman" w:hAnsi="Palatino" w:cs="Arial"/>
            <w:color w:val="0432FF"/>
            <w:sz w:val="22"/>
            <w:szCs w:val="22"/>
            <w:shd w:val="clear" w:color="auto" w:fill="FFFFFF"/>
          </w:rPr>
          <w:t xml:space="preserve"> in the </w:t>
        </w:r>
      </w:ins>
      <w:ins w:id="4" w:author="Xue, HaiHui" w:date="2021-05-27T06:45:00Z">
        <w:r>
          <w:rPr>
            <w:rFonts w:ascii="Palatino" w:eastAsia="Times New Roman" w:hAnsi="Palatino" w:cs="Arial"/>
            <w:color w:val="0432FF"/>
            <w:sz w:val="22"/>
            <w:szCs w:val="22"/>
            <w:shd w:val="clear" w:color="auto" w:fill="FFFFFF"/>
          </w:rPr>
          <w:t>above table to avoid confusion)</w:t>
        </w:r>
      </w:ins>
      <w:r>
        <w:rPr>
          <w:rFonts w:ascii="Palatino" w:eastAsia="Times New Roman" w:hAnsi="Palatino" w:cs="Arial"/>
          <w:color w:val="0432FF"/>
          <w:sz w:val="22"/>
          <w:szCs w:val="22"/>
          <w:shd w:val="clear" w:color="auto" w:fill="FFFFFF"/>
        </w:rPr>
        <w:t xml:space="preserve"> This might be the underlying reason for the perceived higher background noise in dKO-prepotent SEs in Fig. 5f. We further clarified this point in Methods and cited the Signal/Noise ratio in the Table above (page xxx, line xxx). </w:t>
      </w:r>
    </w:p>
    <w:p w14:paraId="08DEA28D" w14:textId="77777777" w:rsidR="00296E69" w:rsidRDefault="00296E69" w:rsidP="00A532FA">
      <w:pPr>
        <w:rPr>
          <w:rFonts w:ascii="Palatino" w:eastAsia="Times New Roman" w:hAnsi="Palatino" w:cs="Arial"/>
          <w:color w:val="0432FF"/>
          <w:sz w:val="22"/>
          <w:szCs w:val="22"/>
          <w:shd w:val="clear" w:color="auto" w:fill="FFFFFF"/>
        </w:rPr>
      </w:pPr>
    </w:p>
    <w:p w14:paraId="690048B8" w14:textId="452D9D9E" w:rsidR="00F30A53" w:rsidRPr="00A532FA" w:rsidRDefault="00F30A53" w:rsidP="00A532FA">
      <w:pPr>
        <w:rPr>
          <w:rFonts w:ascii="Palatino" w:eastAsia="Times New Roman" w:hAnsi="Palatino" w:cs="Arial"/>
          <w:color w:val="0432FF"/>
          <w:sz w:val="22"/>
          <w:szCs w:val="22"/>
          <w:shd w:val="clear" w:color="auto" w:fill="FFFFFF"/>
        </w:rPr>
      </w:pPr>
      <w:r w:rsidRPr="00F30A53">
        <w:rPr>
          <w:rFonts w:ascii="Palatino" w:eastAsia="Times New Roman" w:hAnsi="Palatino" w:cs="Arial"/>
          <w:noProof/>
          <w:color w:val="0432FF"/>
          <w:sz w:val="22"/>
          <w:szCs w:val="22"/>
          <w:shd w:val="clear" w:color="auto" w:fill="FFFFFF"/>
        </w:rPr>
        <w:drawing>
          <wp:inline distT="0" distB="0" distL="0" distR="0" wp14:anchorId="02048DD8" wp14:editId="7EF771BC">
            <wp:extent cx="5486400" cy="1353430"/>
            <wp:effectExtent l="0" t="0" r="0" b="5715"/>
            <wp:docPr id="9" name="Picture 8" descr="Graphical user interface&#10;&#10;Description automatically generated with low confidence">
              <a:extLst xmlns:a="http://schemas.openxmlformats.org/drawingml/2006/main">
                <a:ext uri="{FF2B5EF4-FFF2-40B4-BE49-F238E27FC236}">
                  <a16:creationId xmlns:a16="http://schemas.microsoft.com/office/drawing/2014/main" id="{E2F04C2A-F730-4DE5-A0AB-BC1C08BEF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10;&#10;Description automatically generated with low confidence">
                      <a:extLst>
                        <a:ext uri="{FF2B5EF4-FFF2-40B4-BE49-F238E27FC236}">
                          <a16:creationId xmlns:a16="http://schemas.microsoft.com/office/drawing/2014/main" id="{E2F04C2A-F730-4DE5-A0AB-BC1C08BEFA82}"/>
                        </a:ext>
                      </a:extLst>
                    </pic:cNvPr>
                    <pic:cNvPicPr>
                      <a:picLocks noChangeAspect="1"/>
                    </pic:cNvPicPr>
                  </pic:nvPicPr>
                  <pic:blipFill rotWithShape="1">
                    <a:blip r:embed="rId10"/>
                    <a:srcRect l="2055" r="4138"/>
                    <a:stretch/>
                  </pic:blipFill>
                  <pic:spPr>
                    <a:xfrm>
                      <a:off x="0" y="0"/>
                      <a:ext cx="5486400" cy="1353430"/>
                    </a:xfrm>
                    <a:prstGeom prst="rect">
                      <a:avLst/>
                    </a:prstGeom>
                  </pic:spPr>
                </pic:pic>
              </a:graphicData>
            </a:graphic>
          </wp:inline>
        </w:drawing>
      </w:r>
    </w:p>
    <w:p w14:paraId="7F81AA6A" w14:textId="77777777" w:rsidR="00A532FA" w:rsidRDefault="00A532FA" w:rsidP="00A532FA">
      <w:pPr>
        <w:rPr>
          <w:rFonts w:ascii="Palatino" w:eastAsia="Times New Roman" w:hAnsi="Palatino" w:cs="Arial"/>
          <w:color w:val="FF0000"/>
          <w:sz w:val="22"/>
          <w:szCs w:val="22"/>
          <w:shd w:val="clear" w:color="auto" w:fill="FFFFFF"/>
        </w:rPr>
      </w:pPr>
    </w:p>
    <w:p w14:paraId="3A68937E" w14:textId="1A630771" w:rsidR="00F31995" w:rsidRPr="00296E69" w:rsidRDefault="00A532FA" w:rsidP="00951337">
      <w:pPr>
        <w:rPr>
          <w:rFonts w:ascii="Palatino" w:eastAsia="Times New Roman" w:hAnsi="Palatino" w:cs="Arial"/>
          <w:color w:val="FF0000"/>
          <w:sz w:val="22"/>
          <w:szCs w:val="22"/>
          <w:u w:val="single"/>
          <w:shd w:val="clear" w:color="auto" w:fill="FFFFFF"/>
        </w:rPr>
      </w:pPr>
      <w:r w:rsidRPr="00D834D4">
        <w:rPr>
          <w:rFonts w:ascii="Palatino" w:eastAsia="Times New Roman" w:hAnsi="Palatino" w:cs="Arial"/>
          <w:color w:val="FF0000"/>
          <w:sz w:val="22"/>
          <w:szCs w:val="22"/>
          <w:u w:val="single"/>
          <w:shd w:val="clear" w:color="auto" w:fill="FFFFFF"/>
        </w:rPr>
        <w:t>5/22 Need to check: How are differential SEs calculated</w:t>
      </w:r>
      <w:r>
        <w:rPr>
          <w:rFonts w:ascii="Palatino" w:eastAsia="Times New Roman" w:hAnsi="Palatino" w:cs="Arial"/>
          <w:color w:val="FF0000"/>
          <w:sz w:val="22"/>
          <w:szCs w:val="22"/>
          <w:u w:val="single"/>
          <w:shd w:val="clear" w:color="auto" w:fill="FFFFFF"/>
        </w:rPr>
        <w:t>,</w:t>
      </w:r>
      <w:r w:rsidRPr="00D834D4">
        <w:rPr>
          <w:rFonts w:ascii="Palatino" w:eastAsia="Times New Roman" w:hAnsi="Palatino" w:cs="Arial"/>
          <w:color w:val="FF0000"/>
          <w:sz w:val="22"/>
          <w:szCs w:val="22"/>
          <w:u w:val="single"/>
          <w:shd w:val="clear" w:color="auto" w:fill="FFFFFF"/>
        </w:rPr>
        <w:t xml:space="preserve"> </w:t>
      </w:r>
      <w:r>
        <w:rPr>
          <w:rFonts w:ascii="Palatino" w:eastAsia="Times New Roman" w:hAnsi="Palatino" w:cs="Arial"/>
          <w:color w:val="FF0000"/>
          <w:sz w:val="22"/>
          <w:szCs w:val="22"/>
          <w:u w:val="single"/>
          <w:shd w:val="clear" w:color="auto" w:fill="FFFFFF"/>
        </w:rPr>
        <w:t>all reads on SE or only island-filtered reads on SE?  Use island-filtered reads to verify?</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E72B89" w:rsidRPr="00F31995">
        <w:rPr>
          <w:rFonts w:ascii="Palatino" w:eastAsia="Times New Roman" w:hAnsi="Palatino" w:cs="Arial"/>
          <w:b/>
          <w:bCs/>
          <w:i/>
          <w:iCs/>
          <w:color w:val="222222"/>
          <w:sz w:val="22"/>
          <w:szCs w:val="22"/>
          <w:shd w:val="clear" w:color="auto" w:fill="FFFFFF"/>
        </w:rPr>
        <w:t>6</w:t>
      </w:r>
      <w:r w:rsidR="000D7C6C" w:rsidRPr="00F31995">
        <w:rPr>
          <w:rFonts w:ascii="Palatino" w:eastAsia="Times New Roman" w:hAnsi="Palatino" w:cs="Arial"/>
          <w:b/>
          <w:bCs/>
          <w:i/>
          <w:iCs/>
          <w:color w:val="222222"/>
          <w:sz w:val="22"/>
          <w:szCs w:val="22"/>
          <w:shd w:val="clear" w:color="auto" w:fill="FFFFFF"/>
        </w:rPr>
        <w:t>. Minor:</w:t>
      </w:r>
      <w:r w:rsidR="000D7C6C" w:rsidRPr="00F31995">
        <w:rPr>
          <w:rFonts w:ascii="Palatino" w:eastAsia="Times New Roman" w:hAnsi="Palatino" w:cs="Arial"/>
          <w:b/>
          <w:bCs/>
          <w:i/>
          <w:iCs/>
          <w:color w:val="222222"/>
          <w:sz w:val="22"/>
          <w:szCs w:val="22"/>
        </w:rPr>
        <w:br/>
      </w:r>
      <w:r w:rsidR="000D7C6C" w:rsidRPr="00F31995">
        <w:rPr>
          <w:rFonts w:ascii="Palatino" w:eastAsia="Times New Roman" w:hAnsi="Palatino" w:cs="Arial"/>
          <w:b/>
          <w:bCs/>
          <w:i/>
          <w:iCs/>
          <w:color w:val="222222"/>
          <w:sz w:val="22"/>
          <w:szCs w:val="22"/>
          <w:shd w:val="clear" w:color="auto" w:fill="FFFFFF"/>
        </w:rPr>
        <w:t xml:space="preserve">(a) in Fig. 6, please clarify where panel b </w:t>
      </w:r>
      <w:proofErr w:type="gramStart"/>
      <w:r w:rsidR="000D7C6C" w:rsidRPr="00F31995">
        <w:rPr>
          <w:rFonts w:ascii="Palatino" w:eastAsia="Times New Roman" w:hAnsi="Palatino" w:cs="Arial"/>
          <w:b/>
          <w:bCs/>
          <w:i/>
          <w:iCs/>
          <w:color w:val="222222"/>
          <w:sz w:val="22"/>
          <w:szCs w:val="22"/>
          <w:shd w:val="clear" w:color="auto" w:fill="FFFFFF"/>
        </w:rPr>
        <w:t>ends</w:t>
      </w:r>
      <w:proofErr w:type="gramEnd"/>
      <w:r w:rsidR="000D7C6C" w:rsidRPr="00F31995">
        <w:rPr>
          <w:rFonts w:ascii="Palatino" w:eastAsia="Times New Roman" w:hAnsi="Palatino" w:cs="Arial"/>
          <w:b/>
          <w:bCs/>
          <w:i/>
          <w:iCs/>
          <w:color w:val="222222"/>
          <w:sz w:val="22"/>
          <w:szCs w:val="22"/>
          <w:shd w:val="clear" w:color="auto" w:fill="FFFFFF"/>
        </w:rPr>
        <w:t xml:space="preserve"> and panel c begins. The labeling suggests that the middle hub map is still b, but the red/blue arrow features are only described under the legend for c.</w:t>
      </w:r>
    </w:p>
    <w:p w14:paraId="6ACA5ECA" w14:textId="77777777" w:rsidR="00F31995" w:rsidRDefault="00F31995" w:rsidP="00951337">
      <w:pPr>
        <w:rPr>
          <w:rFonts w:ascii="Palatino" w:eastAsia="Times New Roman" w:hAnsi="Palatino" w:cs="Arial"/>
          <w:color w:val="222222"/>
          <w:sz w:val="22"/>
          <w:szCs w:val="22"/>
          <w:shd w:val="clear" w:color="auto" w:fill="FFFFFF"/>
        </w:rPr>
      </w:pPr>
    </w:p>
    <w:p w14:paraId="7D61FD9D" w14:textId="098FFE77" w:rsidR="00F31995" w:rsidRPr="00F31995" w:rsidRDefault="00B9629B" w:rsidP="00951337">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As requested, we added a frame to panels b and c to mark the boundaries.</w:t>
      </w:r>
    </w:p>
    <w:p w14:paraId="5AC09169" w14:textId="0F8F093C" w:rsidR="002F3C79" w:rsidRDefault="000D7C6C" w:rsidP="00951337">
      <w:pPr>
        <w:rPr>
          <w:rFonts w:ascii="Palatino" w:eastAsia="Times New Roman" w:hAnsi="Palatino" w:cs="Arial"/>
          <w:color w:val="222222"/>
          <w:sz w:val="22"/>
          <w:szCs w:val="22"/>
          <w:shd w:val="clear" w:color="auto" w:fill="FFFFFF"/>
        </w:rPr>
      </w:pPr>
      <w:r w:rsidRPr="000D7C6C">
        <w:rPr>
          <w:rFonts w:ascii="Palatino" w:eastAsia="Times New Roman" w:hAnsi="Palatino" w:cs="Arial"/>
          <w:color w:val="222222"/>
          <w:sz w:val="22"/>
          <w:szCs w:val="22"/>
        </w:rPr>
        <w:lastRenderedPageBreak/>
        <w:br/>
      </w:r>
      <w:r w:rsidRPr="002F3C79">
        <w:rPr>
          <w:rFonts w:ascii="Palatino" w:eastAsia="Times New Roman" w:hAnsi="Palatino" w:cs="Arial"/>
          <w:b/>
          <w:bCs/>
          <w:i/>
          <w:iCs/>
          <w:color w:val="222222"/>
          <w:sz w:val="22"/>
          <w:szCs w:val="22"/>
          <w:shd w:val="clear" w:color="auto" w:fill="FFFFFF"/>
        </w:rPr>
        <w:t>(b) In Fig. S4, please explain what the small dots are. Are they projections of the large dots onto each 2D plane</w:t>
      </w:r>
      <w:r w:rsidRPr="000D7C6C">
        <w:rPr>
          <w:rFonts w:ascii="Palatino" w:eastAsia="Times New Roman" w:hAnsi="Palatino" w:cs="Arial"/>
          <w:color w:val="222222"/>
          <w:sz w:val="22"/>
          <w:szCs w:val="22"/>
          <w:shd w:val="clear" w:color="auto" w:fill="FFFFFF"/>
        </w:rPr>
        <w:t>?</w:t>
      </w:r>
    </w:p>
    <w:p w14:paraId="526F5B7D" w14:textId="77777777" w:rsidR="002F3C79" w:rsidRDefault="002F3C79" w:rsidP="00951337">
      <w:pPr>
        <w:rPr>
          <w:rFonts w:ascii="Palatino" w:eastAsia="Times New Roman" w:hAnsi="Palatino" w:cs="Arial"/>
          <w:color w:val="222222"/>
          <w:sz w:val="22"/>
          <w:szCs w:val="22"/>
          <w:shd w:val="clear" w:color="auto" w:fill="FFFFFF"/>
        </w:rPr>
      </w:pPr>
    </w:p>
    <w:p w14:paraId="6E5C825E" w14:textId="70928167" w:rsidR="002F3C79" w:rsidRPr="002F3C79" w:rsidRDefault="002F3C79" w:rsidP="00951337">
      <w:pPr>
        <w:rPr>
          <w:rFonts w:ascii="Palatino" w:eastAsia="Times New Roman" w:hAnsi="Palatino" w:cs="Arial"/>
          <w:color w:val="0432FF"/>
          <w:sz w:val="22"/>
          <w:szCs w:val="22"/>
          <w:shd w:val="clear" w:color="auto" w:fill="FFFFFF"/>
        </w:rPr>
      </w:pPr>
      <w:r w:rsidRPr="002F3C79">
        <w:rPr>
          <w:rFonts w:ascii="Palatino" w:eastAsia="Times New Roman" w:hAnsi="Palatino" w:cs="Arial"/>
          <w:color w:val="0432FF"/>
          <w:sz w:val="22"/>
          <w:szCs w:val="22"/>
          <w:shd w:val="clear" w:color="auto" w:fill="FFFFFF"/>
        </w:rPr>
        <w:t>The reviewer is correct. We have clarified in the figure legends to Fig. S4</w:t>
      </w:r>
      <w:r w:rsidR="00145672">
        <w:rPr>
          <w:rFonts w:ascii="Palatino" w:eastAsia="Times New Roman" w:hAnsi="Palatino" w:cs="Arial"/>
          <w:color w:val="0432FF"/>
          <w:sz w:val="22"/>
          <w:szCs w:val="22"/>
          <w:shd w:val="clear" w:color="auto" w:fill="FFFFFF"/>
        </w:rPr>
        <w:t>, as the follows: “</w:t>
      </w:r>
      <w:r w:rsidR="00145672" w:rsidRPr="00145672">
        <w:rPr>
          <w:rFonts w:ascii="Palatino" w:eastAsia="Times New Roman" w:hAnsi="Palatino" w:cs="Arial"/>
          <w:color w:val="0432FF"/>
          <w:sz w:val="22"/>
          <w:szCs w:val="22"/>
          <w:shd w:val="clear" w:color="auto" w:fill="FFFFFF"/>
        </w:rPr>
        <w:t>The small dots are projections of each replicate to respective 2D planes.</w:t>
      </w:r>
      <w:r w:rsidR="00145672">
        <w:rPr>
          <w:rFonts w:ascii="Palatino" w:eastAsia="Times New Roman" w:hAnsi="Palatino" w:cs="Arial"/>
          <w:color w:val="0432FF"/>
          <w:sz w:val="22"/>
          <w:szCs w:val="22"/>
          <w:shd w:val="clear" w:color="auto" w:fill="FFFFFF"/>
        </w:rPr>
        <w:t>”</w:t>
      </w:r>
    </w:p>
    <w:p w14:paraId="2D2FF1E4" w14:textId="77777777" w:rsidR="00A65BC8" w:rsidRPr="00A65BC8" w:rsidRDefault="000D7C6C" w:rsidP="00951337">
      <w:pPr>
        <w:rPr>
          <w:rFonts w:ascii="Palatino" w:eastAsia="Times New Roman" w:hAnsi="Palatino" w:cs="Arial"/>
          <w:b/>
          <w:bCs/>
          <w:i/>
          <w:iCs/>
          <w:color w:val="222222"/>
          <w:sz w:val="22"/>
          <w:szCs w:val="22"/>
          <w:shd w:val="clear" w:color="auto" w:fill="FFFFFF"/>
        </w:rPr>
      </w:pPr>
      <w:r w:rsidRPr="000D7C6C">
        <w:rPr>
          <w:rFonts w:ascii="Palatino" w:eastAsia="Times New Roman" w:hAnsi="Palatino" w:cs="Arial"/>
          <w:color w:val="222222"/>
          <w:sz w:val="22"/>
          <w:szCs w:val="22"/>
        </w:rPr>
        <w:br/>
      </w:r>
      <w:r w:rsidRPr="00A65BC8">
        <w:rPr>
          <w:rFonts w:ascii="Palatino" w:eastAsia="Times New Roman" w:hAnsi="Palatino" w:cs="Arial"/>
          <w:b/>
          <w:bCs/>
          <w:i/>
          <w:iCs/>
          <w:color w:val="222222"/>
          <w:sz w:val="22"/>
          <w:szCs w:val="22"/>
          <w:shd w:val="clear" w:color="auto" w:fill="FFFFFF"/>
        </w:rPr>
        <w:t>(c) The biologically interested reader would probably welcome some direct comments about the strong effects of Tcf1 KO on powerful regulatory genes in these CD8 cells, like Myb (greatly down in the KO), Foxp3 (greatly up), Maf (up), and Eomes (down).</w:t>
      </w:r>
    </w:p>
    <w:p w14:paraId="202B4F6C" w14:textId="77777777" w:rsidR="00A65BC8" w:rsidRDefault="00A65BC8" w:rsidP="00951337">
      <w:pPr>
        <w:rPr>
          <w:rFonts w:ascii="Palatino" w:eastAsia="Times New Roman" w:hAnsi="Palatino" w:cs="Arial"/>
          <w:color w:val="222222"/>
          <w:sz w:val="22"/>
          <w:szCs w:val="22"/>
          <w:shd w:val="clear" w:color="auto" w:fill="FFFFFF"/>
        </w:rPr>
      </w:pPr>
    </w:p>
    <w:p w14:paraId="4F18B293" w14:textId="77777777" w:rsidR="00145672" w:rsidRDefault="00145672" w:rsidP="00951337">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 xml:space="preserve">Motivated by this comment along with input from other reviewers, we have now validated protein expression of EOMES, MYB and FOXP3 in dKO CD8 T cells, and analyzed their link to biological changes in the dKO cells, such as accumulation of memory-phenotype CD8 T cells in uninfected mice (Fig.8c,d), and proliferative capacity in response to antigen stimulation (Fig. 8e–k). For detailed description, please refer to page xxx, lines xxx. </w:t>
      </w:r>
    </w:p>
    <w:p w14:paraId="11B5CDF7" w14:textId="45F40BEA" w:rsidR="006A3809" w:rsidRDefault="006A3809" w:rsidP="00951337">
      <w:pPr>
        <w:rPr>
          <w:rFonts w:ascii="Palatino" w:eastAsia="Times New Roman" w:hAnsi="Palatino" w:cs="Arial"/>
          <w:color w:val="222222"/>
          <w:sz w:val="22"/>
          <w:szCs w:val="22"/>
          <w:shd w:val="clear" w:color="auto" w:fill="FFFFFF"/>
        </w:rPr>
      </w:pPr>
    </w:p>
    <w:p w14:paraId="6F8ABCC0" w14:textId="77777777" w:rsidR="006A3809" w:rsidRDefault="000D7C6C" w:rsidP="00951337">
      <w:pPr>
        <w:rPr>
          <w:rFonts w:ascii="Palatino" w:eastAsia="Times New Roman" w:hAnsi="Palatino" w:cs="Arial"/>
          <w:color w:val="222222"/>
          <w:sz w:val="22"/>
          <w:szCs w:val="22"/>
          <w:shd w:val="clear" w:color="auto" w:fill="FFFFFF"/>
        </w:rPr>
      </w:pPr>
      <w:r w:rsidRPr="006A3809">
        <w:rPr>
          <w:rFonts w:ascii="Palatino" w:eastAsia="Times New Roman" w:hAnsi="Palatino" w:cs="Arial"/>
          <w:b/>
          <w:bCs/>
          <w:i/>
          <w:iCs/>
          <w:color w:val="222222"/>
          <w:sz w:val="22"/>
          <w:szCs w:val="22"/>
          <w:shd w:val="clear" w:color="auto" w:fill="FFFFFF"/>
        </w:rPr>
        <w:t>(d) Please clarify whether the new Tcf1 antiserum will be available for others to try using, and where a more complete characterization of its properties relative to commercial antibodies may be found</w:t>
      </w:r>
      <w:r w:rsidRPr="000D7C6C">
        <w:rPr>
          <w:rFonts w:ascii="Palatino" w:eastAsia="Times New Roman" w:hAnsi="Palatino" w:cs="Arial"/>
          <w:color w:val="222222"/>
          <w:sz w:val="22"/>
          <w:szCs w:val="22"/>
          <w:shd w:val="clear" w:color="auto" w:fill="FFFFFF"/>
        </w:rPr>
        <w:t>.</w:t>
      </w:r>
    </w:p>
    <w:p w14:paraId="7235C54C" w14:textId="77777777" w:rsidR="006A3809" w:rsidRDefault="006A3809" w:rsidP="00951337">
      <w:pPr>
        <w:rPr>
          <w:rFonts w:ascii="Palatino" w:eastAsia="Times New Roman" w:hAnsi="Palatino" w:cs="Arial"/>
          <w:color w:val="222222"/>
          <w:sz w:val="22"/>
          <w:szCs w:val="22"/>
          <w:shd w:val="clear" w:color="auto" w:fill="FFFFFF"/>
        </w:rPr>
      </w:pPr>
    </w:p>
    <w:p w14:paraId="0856A7A8" w14:textId="4705F76B" w:rsidR="00951337" w:rsidRDefault="006A3809" w:rsidP="00951337">
      <w:pPr>
        <w:rPr>
          <w:rFonts w:ascii="Palatino" w:eastAsia="Times New Roman" w:hAnsi="Palatino" w:cs="Arial"/>
          <w:color w:val="0432FF"/>
          <w:sz w:val="22"/>
          <w:szCs w:val="22"/>
          <w:shd w:val="clear" w:color="auto" w:fill="FFFFFF"/>
        </w:rPr>
      </w:pPr>
      <w:r w:rsidRPr="006A3809">
        <w:rPr>
          <w:rFonts w:ascii="Palatino" w:eastAsia="Times New Roman" w:hAnsi="Palatino" w:cs="Arial"/>
          <w:color w:val="0432FF"/>
          <w:sz w:val="22"/>
          <w:szCs w:val="22"/>
          <w:shd w:val="clear" w:color="auto" w:fill="FFFFFF"/>
        </w:rPr>
        <w:t xml:space="preserve">As requested, we included data on characterization of the Tcf1 antiserum. We demonstrated </w:t>
      </w:r>
      <w:r w:rsidR="00A254F6">
        <w:rPr>
          <w:rFonts w:ascii="Palatino" w:eastAsia="Times New Roman" w:hAnsi="Palatino" w:cs="Arial"/>
          <w:color w:val="0432FF"/>
          <w:sz w:val="22"/>
          <w:szCs w:val="22"/>
          <w:shd w:val="clear" w:color="auto" w:fill="FFFFFF"/>
        </w:rPr>
        <w:t xml:space="preserve">its ability to detect FLAG-tagged Tcf1 (Fig. S2a) and endogenous Tcf1 proteins/isoforms in CD8+ T cells (Fig. S2b) by </w:t>
      </w:r>
      <w:r w:rsidRPr="006A3809">
        <w:rPr>
          <w:rFonts w:ascii="Palatino" w:eastAsia="Times New Roman" w:hAnsi="Palatino" w:cs="Arial"/>
          <w:color w:val="0432FF"/>
          <w:sz w:val="22"/>
          <w:szCs w:val="22"/>
          <w:shd w:val="clear" w:color="auto" w:fill="FFFFFF"/>
        </w:rPr>
        <w:t>immunoblotting</w:t>
      </w:r>
      <w:r w:rsidR="00A254F6">
        <w:rPr>
          <w:rFonts w:ascii="Palatino" w:eastAsia="Times New Roman" w:hAnsi="Palatino" w:cs="Arial"/>
          <w:color w:val="0432FF"/>
          <w:sz w:val="22"/>
          <w:szCs w:val="22"/>
          <w:shd w:val="clear" w:color="auto" w:fill="FFFFFF"/>
        </w:rPr>
        <w:t>. We further demonstrated i</w:t>
      </w:r>
      <w:r w:rsidRPr="006A3809">
        <w:rPr>
          <w:rFonts w:ascii="Palatino" w:eastAsia="Times New Roman" w:hAnsi="Palatino" w:cs="Arial"/>
          <w:color w:val="0432FF"/>
          <w:sz w:val="22"/>
          <w:szCs w:val="22"/>
          <w:shd w:val="clear" w:color="auto" w:fill="FFFFFF"/>
        </w:rPr>
        <w:t>ts ability to immunoprecipitate Tcf1 protein in Fig. S2</w:t>
      </w:r>
      <w:r w:rsidR="00A254F6">
        <w:rPr>
          <w:rFonts w:ascii="Palatino" w:eastAsia="Times New Roman" w:hAnsi="Palatino" w:cs="Arial"/>
          <w:color w:val="0432FF"/>
          <w:sz w:val="22"/>
          <w:szCs w:val="22"/>
          <w:shd w:val="clear" w:color="auto" w:fill="FFFFFF"/>
        </w:rPr>
        <w:t>c</w:t>
      </w:r>
      <w:r w:rsidRPr="006A3809">
        <w:rPr>
          <w:rFonts w:ascii="Palatino" w:eastAsia="Times New Roman" w:hAnsi="Palatino" w:cs="Arial"/>
          <w:color w:val="0432FF"/>
          <w:sz w:val="22"/>
          <w:szCs w:val="22"/>
          <w:shd w:val="clear" w:color="auto" w:fill="FFFFFF"/>
        </w:rPr>
        <w:t xml:space="preserve">. The antiserum will be made available upon request, and this is noted in the text, </w:t>
      </w:r>
      <w:r w:rsidR="00145672">
        <w:rPr>
          <w:rFonts w:ascii="Palatino" w:eastAsia="Times New Roman" w:hAnsi="Palatino" w:cs="Arial"/>
          <w:color w:val="0432FF"/>
          <w:sz w:val="22"/>
          <w:szCs w:val="22"/>
          <w:shd w:val="clear" w:color="auto" w:fill="FFFFFF"/>
        </w:rPr>
        <w:t xml:space="preserve">page xxx, </w:t>
      </w:r>
      <w:r w:rsidRPr="006A3809">
        <w:rPr>
          <w:rFonts w:ascii="Palatino" w:eastAsia="Times New Roman" w:hAnsi="Palatino" w:cs="Arial"/>
          <w:color w:val="0432FF"/>
          <w:sz w:val="22"/>
          <w:szCs w:val="22"/>
          <w:shd w:val="clear" w:color="auto" w:fill="FFFFFF"/>
        </w:rPr>
        <w:t xml:space="preserve">line xxx.  </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9C0155">
        <w:rPr>
          <w:rFonts w:ascii="Palatino" w:eastAsia="Times New Roman" w:hAnsi="Palatino" w:cs="Arial"/>
          <w:b/>
          <w:bCs/>
          <w:i/>
          <w:iCs/>
          <w:color w:val="222222"/>
          <w:sz w:val="22"/>
          <w:szCs w:val="22"/>
          <w:shd w:val="clear" w:color="auto" w:fill="FFFFFF"/>
        </w:rPr>
        <w:t>Reviewer #3 (Remarks to the Author):</w:t>
      </w:r>
      <w:r w:rsidR="000D7C6C" w:rsidRPr="009C0155">
        <w:rPr>
          <w:rFonts w:ascii="Palatino" w:eastAsia="Times New Roman" w:hAnsi="Palatino" w:cs="Arial"/>
          <w:b/>
          <w:bCs/>
          <w:i/>
          <w:iCs/>
          <w:color w:val="222222"/>
          <w:sz w:val="22"/>
          <w:szCs w:val="22"/>
        </w:rPr>
        <w:br/>
      </w:r>
      <w:r w:rsidR="000D7C6C" w:rsidRPr="009C0155">
        <w:rPr>
          <w:rFonts w:ascii="Palatino" w:eastAsia="Times New Roman" w:hAnsi="Palatino" w:cs="Arial"/>
          <w:b/>
          <w:bCs/>
          <w:i/>
          <w:iCs/>
          <w:color w:val="222222"/>
          <w:sz w:val="22"/>
          <w:szCs w:val="22"/>
        </w:rPr>
        <w:br/>
      </w:r>
      <w:r w:rsidR="000D7C6C" w:rsidRPr="009C0155">
        <w:rPr>
          <w:rFonts w:ascii="Palatino" w:eastAsia="Times New Roman" w:hAnsi="Palatino" w:cs="Arial"/>
          <w:b/>
          <w:bCs/>
          <w:i/>
          <w:iCs/>
          <w:color w:val="222222"/>
          <w:sz w:val="22"/>
          <w:szCs w:val="22"/>
          <w:shd w:val="clear" w:color="auto" w:fill="FFFFFF"/>
        </w:rPr>
        <w:t>The authors explore the role of Tcf1 and Lef1 in the maintenance of CD8+ T cell identity with a focus on the integrity of chromatin architecture and chromatin accessibility or gene expression after hCD2-Cre mediated deletion of these two transcription factors in mature peripheral T cells. The authors present a new Tcf1 ChIP and use the determined Tcf1 peaks to systematically asse</w:t>
      </w:r>
      <w:r w:rsidR="009C0155" w:rsidRPr="009C0155">
        <w:rPr>
          <w:rFonts w:ascii="Palatino" w:eastAsia="Times New Roman" w:hAnsi="Palatino" w:cs="Arial"/>
          <w:b/>
          <w:bCs/>
          <w:i/>
          <w:iCs/>
          <w:color w:val="222222"/>
          <w:sz w:val="22"/>
          <w:szCs w:val="22"/>
          <w:shd w:val="clear" w:color="auto" w:fill="FFFFFF"/>
        </w:rPr>
        <w:t>s</w:t>
      </w:r>
      <w:r w:rsidR="000D7C6C" w:rsidRPr="009C0155">
        <w:rPr>
          <w:rFonts w:ascii="Palatino" w:eastAsia="Times New Roman" w:hAnsi="Palatino" w:cs="Arial"/>
          <w:b/>
          <w:bCs/>
          <w:i/>
          <w:iCs/>
          <w:color w:val="222222"/>
          <w:sz w:val="22"/>
          <w:szCs w:val="22"/>
          <w:shd w:val="clear" w:color="auto" w:fill="FFFFFF"/>
        </w:rPr>
        <w:t>s several global analyses including chromatin topology / Hi–C Seq, chromatin accessibility / DNase seq, super</w:t>
      </w:r>
      <w:r w:rsidR="009C0155">
        <w:rPr>
          <w:rFonts w:ascii="Palatino" w:eastAsia="Times New Roman" w:hAnsi="Palatino" w:cs="Arial"/>
          <w:b/>
          <w:bCs/>
          <w:i/>
          <w:iCs/>
          <w:color w:val="222222"/>
          <w:sz w:val="22"/>
          <w:szCs w:val="22"/>
          <w:shd w:val="clear" w:color="auto" w:fill="FFFFFF"/>
        </w:rPr>
        <w:t xml:space="preserve"> </w:t>
      </w:r>
      <w:r w:rsidR="000D7C6C" w:rsidRPr="009C0155">
        <w:rPr>
          <w:rFonts w:ascii="Palatino" w:eastAsia="Times New Roman" w:hAnsi="Palatino" w:cs="Arial"/>
          <w:b/>
          <w:bCs/>
          <w:i/>
          <w:iCs/>
          <w:color w:val="222222"/>
          <w:sz w:val="22"/>
          <w:szCs w:val="22"/>
          <w:shd w:val="clear" w:color="auto" w:fill="FFFFFF"/>
        </w:rPr>
        <w:t>enhancer formation as well as gene expression by discriminating Tcf1+ peak and Tcf1-Motif+ containing from Tcf1- genomic regions and WT/DKO comparisons. Besides providing a profound analysis of the different levels at which Tcf1/Lef1 regulate chromatin accessibility and gene expression or prevent cell-type inappropriate gene expression the most intriguing results are the Tcf1-dependent changes in chromatin topology</w:t>
      </w:r>
      <w:r w:rsidR="000D7C6C" w:rsidRPr="000D7C6C">
        <w:rPr>
          <w:rFonts w:ascii="Palatino" w:eastAsia="Times New Roman" w:hAnsi="Palatino" w:cs="Arial"/>
          <w:color w:val="222222"/>
          <w:sz w:val="22"/>
          <w:szCs w:val="22"/>
          <w:shd w:val="clear" w:color="auto" w:fill="FFFFFF"/>
        </w:rPr>
        <w:t>.</w:t>
      </w:r>
      <w:r w:rsidR="000D7C6C" w:rsidRPr="000D7C6C">
        <w:rPr>
          <w:rFonts w:ascii="Palatino" w:eastAsia="Times New Roman" w:hAnsi="Palatino" w:cs="Arial"/>
          <w:color w:val="222222"/>
          <w:sz w:val="22"/>
          <w:szCs w:val="22"/>
        </w:rPr>
        <w:br/>
      </w:r>
    </w:p>
    <w:p w14:paraId="7452FBE3" w14:textId="334EE4BB" w:rsidR="00951337" w:rsidRDefault="00951337" w:rsidP="00951337">
      <w:pPr>
        <w:rPr>
          <w:rFonts w:ascii="Palatino" w:eastAsia="Times New Roman" w:hAnsi="Palatino" w:cs="Arial"/>
          <w:color w:val="0432FF"/>
          <w:sz w:val="22"/>
          <w:szCs w:val="22"/>
          <w:shd w:val="clear" w:color="auto" w:fill="FFFFFF"/>
        </w:rPr>
      </w:pPr>
      <w:r w:rsidRPr="00A776CB">
        <w:rPr>
          <w:rFonts w:ascii="Palatino" w:eastAsia="Times New Roman" w:hAnsi="Palatino" w:cs="Arial"/>
          <w:color w:val="0432FF"/>
          <w:sz w:val="22"/>
          <w:szCs w:val="22"/>
          <w:shd w:val="clear" w:color="auto" w:fill="FFFFFF"/>
        </w:rPr>
        <w:t xml:space="preserve">We </w:t>
      </w:r>
      <w:r>
        <w:rPr>
          <w:rFonts w:ascii="Palatino" w:eastAsia="Times New Roman" w:hAnsi="Palatino" w:cs="Arial"/>
          <w:color w:val="0432FF"/>
          <w:sz w:val="22"/>
          <w:szCs w:val="22"/>
          <w:shd w:val="clear" w:color="auto" w:fill="FFFFFF"/>
        </w:rPr>
        <w:t>thank</w:t>
      </w:r>
      <w:r w:rsidRPr="00A776CB">
        <w:rPr>
          <w:rFonts w:ascii="Palatino" w:eastAsia="Times New Roman" w:hAnsi="Palatino" w:cs="Arial"/>
          <w:color w:val="0432FF"/>
          <w:sz w:val="22"/>
          <w:szCs w:val="22"/>
          <w:shd w:val="clear" w:color="auto" w:fill="FFFFFF"/>
        </w:rPr>
        <w:t xml:space="preserve"> the reviewer for </w:t>
      </w:r>
      <w:r>
        <w:rPr>
          <w:rFonts w:ascii="Palatino" w:eastAsia="Times New Roman" w:hAnsi="Palatino" w:cs="Arial"/>
          <w:color w:val="0432FF"/>
          <w:sz w:val="22"/>
          <w:szCs w:val="22"/>
          <w:shd w:val="clear" w:color="auto" w:fill="FFFFFF"/>
        </w:rPr>
        <w:t>the</w:t>
      </w:r>
      <w:r w:rsidRPr="00A776CB">
        <w:rPr>
          <w:rFonts w:ascii="Palatino" w:eastAsia="Times New Roman" w:hAnsi="Palatino" w:cs="Arial"/>
          <w:color w:val="0432FF"/>
          <w:sz w:val="22"/>
          <w:szCs w:val="22"/>
          <w:shd w:val="clear" w:color="auto" w:fill="FFFFFF"/>
        </w:rPr>
        <w:t xml:space="preserve"> positive comment</w:t>
      </w:r>
      <w:r>
        <w:rPr>
          <w:rFonts w:ascii="Palatino" w:eastAsia="Times New Roman" w:hAnsi="Palatino" w:cs="Arial"/>
          <w:color w:val="0432FF"/>
          <w:sz w:val="22"/>
          <w:szCs w:val="22"/>
          <w:shd w:val="clear" w:color="auto" w:fill="FFFFFF"/>
        </w:rPr>
        <w:t>s</w:t>
      </w:r>
      <w:r w:rsidRPr="00A776CB">
        <w:rPr>
          <w:rFonts w:ascii="Palatino" w:eastAsia="Times New Roman" w:hAnsi="Palatino" w:cs="Arial"/>
          <w:color w:val="0432FF"/>
          <w:sz w:val="22"/>
          <w:szCs w:val="22"/>
          <w:shd w:val="clear" w:color="auto" w:fill="FFFFFF"/>
        </w:rPr>
        <w:t xml:space="preserve"> on this work.</w:t>
      </w:r>
    </w:p>
    <w:p w14:paraId="2BE09DC8" w14:textId="2E962488" w:rsidR="00041912" w:rsidRDefault="000D7C6C" w:rsidP="00D570D8">
      <w:pPr>
        <w:rPr>
          <w:rFonts w:ascii="Palatino" w:eastAsia="Times New Roman" w:hAnsi="Palatino" w:cs="Arial"/>
          <w:color w:val="222222"/>
          <w:sz w:val="22"/>
          <w:szCs w:val="22"/>
        </w:rPr>
      </w:pPr>
      <w:r w:rsidRPr="000D7C6C">
        <w:rPr>
          <w:rFonts w:ascii="Palatino" w:eastAsia="Times New Roman" w:hAnsi="Palatino" w:cs="Arial"/>
          <w:color w:val="222222"/>
          <w:sz w:val="22"/>
          <w:szCs w:val="22"/>
        </w:rPr>
        <w:br/>
      </w:r>
      <w:r w:rsidRPr="009C0155">
        <w:rPr>
          <w:rFonts w:ascii="Palatino" w:eastAsia="Times New Roman" w:hAnsi="Palatino" w:cs="Arial"/>
          <w:b/>
          <w:bCs/>
          <w:i/>
          <w:iCs/>
          <w:color w:val="222222"/>
          <w:sz w:val="22"/>
          <w:szCs w:val="22"/>
          <w:shd w:val="clear" w:color="auto" w:fill="FFFFFF"/>
        </w:rPr>
        <w:t>Major point 1. The authors study primary CD8+ T cells and have established an elegant system of conditional deletion (plus identification of deleted cells) to study Tcf1 and Lef1 function, but they should also describe or at least mention some of the relevant phenotypes of these DKO CD8+ T cells. If the cells lose their identity, one expects them to show functional impairments for example in killing of target cells, changed cytokine/chemokine production, they should inappropriately adopt certain effector phenotypes, undergo exhaustion, have altered survival and express protein markers of other cell types (CD19?)?</w:t>
      </w:r>
      <w:r w:rsidRPr="000D7C6C">
        <w:rPr>
          <w:rFonts w:ascii="Palatino" w:eastAsia="Times New Roman" w:hAnsi="Palatino" w:cs="Arial"/>
          <w:color w:val="222222"/>
          <w:sz w:val="22"/>
          <w:szCs w:val="22"/>
        </w:rPr>
        <w:br/>
      </w:r>
    </w:p>
    <w:p w14:paraId="48D920D4" w14:textId="77777777" w:rsidR="00476A0E" w:rsidRDefault="009A4616" w:rsidP="000D7C6C">
      <w:pPr>
        <w:rPr>
          <w:rFonts w:ascii="Palatino" w:eastAsia="Times New Roman" w:hAnsi="Palatino" w:cs="Arial"/>
          <w:color w:val="0432FF"/>
          <w:sz w:val="22"/>
          <w:szCs w:val="22"/>
        </w:rPr>
      </w:pPr>
      <w:r>
        <w:rPr>
          <w:rFonts w:ascii="Palatino" w:eastAsia="Times New Roman" w:hAnsi="Palatino" w:cs="Arial"/>
          <w:color w:val="0432FF"/>
          <w:sz w:val="22"/>
          <w:szCs w:val="22"/>
        </w:rPr>
        <w:lastRenderedPageBreak/>
        <w:t>We agree with the reviewers that it is important to examine the phenotypic and functional changes in the dKO CD8+ T cells, in conjunction with all molecular alterations. We perform</w:t>
      </w:r>
      <w:r w:rsidR="00D609BC">
        <w:rPr>
          <w:rFonts w:ascii="Palatino" w:eastAsia="Times New Roman" w:hAnsi="Palatino" w:cs="Arial"/>
          <w:color w:val="0432FF"/>
          <w:sz w:val="22"/>
          <w:szCs w:val="22"/>
        </w:rPr>
        <w:t>ed</w:t>
      </w:r>
      <w:r>
        <w:rPr>
          <w:rFonts w:ascii="Palatino" w:eastAsia="Times New Roman" w:hAnsi="Palatino" w:cs="Arial"/>
          <w:color w:val="0432FF"/>
          <w:sz w:val="22"/>
          <w:szCs w:val="22"/>
        </w:rPr>
        <w:t xml:space="preserve"> the following studies, which are collectively shown in new Fig. </w:t>
      </w:r>
      <w:r w:rsidR="001F0011">
        <w:rPr>
          <w:rFonts w:ascii="Palatino" w:eastAsia="Times New Roman" w:hAnsi="Palatino" w:cs="Arial"/>
          <w:color w:val="0432FF"/>
          <w:sz w:val="22"/>
          <w:szCs w:val="22"/>
        </w:rPr>
        <w:t>8</w:t>
      </w:r>
      <w:r w:rsidR="008E1034">
        <w:rPr>
          <w:rFonts w:ascii="Palatino" w:eastAsia="Times New Roman" w:hAnsi="Palatino" w:cs="Arial"/>
          <w:color w:val="0432FF"/>
          <w:sz w:val="22"/>
          <w:szCs w:val="22"/>
        </w:rPr>
        <w:t xml:space="preserve"> and S8</w:t>
      </w:r>
      <w:r>
        <w:rPr>
          <w:rFonts w:ascii="Palatino" w:eastAsia="Times New Roman" w:hAnsi="Palatino" w:cs="Arial"/>
          <w:color w:val="0432FF"/>
          <w:sz w:val="22"/>
          <w:szCs w:val="22"/>
        </w:rPr>
        <w:t xml:space="preserve">. </w:t>
      </w:r>
      <w:r w:rsidR="00476A0E">
        <w:rPr>
          <w:rFonts w:ascii="Palatino" w:eastAsia="Times New Roman" w:hAnsi="Palatino" w:cs="Arial"/>
          <w:color w:val="0432FF"/>
          <w:sz w:val="22"/>
          <w:szCs w:val="22"/>
        </w:rPr>
        <w:t>A brief summary includes:</w:t>
      </w:r>
    </w:p>
    <w:p w14:paraId="61217629" w14:textId="450FD108" w:rsidR="003107A0" w:rsidRDefault="003107A0" w:rsidP="000D7C6C">
      <w:pPr>
        <w:rPr>
          <w:rFonts w:ascii="Palatino" w:eastAsia="Times New Roman" w:hAnsi="Palatino" w:cs="Arial"/>
          <w:color w:val="0432FF"/>
          <w:sz w:val="22"/>
          <w:szCs w:val="22"/>
        </w:rPr>
      </w:pPr>
    </w:p>
    <w:p w14:paraId="5A7089CF" w14:textId="31CADCDD" w:rsidR="008E1034" w:rsidRDefault="008E1034" w:rsidP="008E1034">
      <w:pPr>
        <w:pStyle w:val="ListParagraph"/>
        <w:numPr>
          <w:ilvl w:val="0"/>
          <w:numId w:val="7"/>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Reduced CCR7 protein expression in d</w:t>
      </w:r>
      <w:r w:rsidR="00476A0E">
        <w:rPr>
          <w:rFonts w:ascii="Palatino" w:eastAsia="Times New Roman" w:hAnsi="Palatino" w:cs="Arial"/>
          <w:color w:val="0432FF"/>
          <w:sz w:val="22"/>
          <w:szCs w:val="22"/>
          <w:shd w:val="clear" w:color="auto" w:fill="FFFFFF"/>
        </w:rPr>
        <w:t>K</w:t>
      </w:r>
      <w:r>
        <w:rPr>
          <w:rFonts w:ascii="Palatino" w:eastAsia="Times New Roman" w:hAnsi="Palatino" w:cs="Arial"/>
          <w:color w:val="0432FF"/>
          <w:sz w:val="22"/>
          <w:szCs w:val="22"/>
          <w:shd w:val="clear" w:color="auto" w:fill="FFFFFF"/>
        </w:rPr>
        <w:t>O CD8+ T cells is associated with their diminished capacity of homing to lymph nodes (Fig. 8a, b</w:t>
      </w:r>
      <w:proofErr w:type="gramStart"/>
      <w:r>
        <w:rPr>
          <w:rFonts w:ascii="Palatino" w:eastAsia="Times New Roman" w:hAnsi="Palatino" w:cs="Arial"/>
          <w:color w:val="0432FF"/>
          <w:sz w:val="22"/>
          <w:szCs w:val="22"/>
          <w:shd w:val="clear" w:color="auto" w:fill="FFFFFF"/>
        </w:rPr>
        <w:t>);</w:t>
      </w:r>
      <w:proofErr w:type="gramEnd"/>
      <w:r>
        <w:rPr>
          <w:rFonts w:ascii="Palatino" w:eastAsia="Times New Roman" w:hAnsi="Palatino" w:cs="Arial"/>
          <w:color w:val="0432FF"/>
          <w:sz w:val="22"/>
          <w:szCs w:val="22"/>
          <w:shd w:val="clear" w:color="auto" w:fill="FFFFFF"/>
        </w:rPr>
        <w:t xml:space="preserve"> </w:t>
      </w:r>
    </w:p>
    <w:p w14:paraId="2A63A803" w14:textId="4B2E14FE" w:rsidR="008E1034" w:rsidRDefault="008E1034" w:rsidP="008E1034">
      <w:pPr>
        <w:pStyle w:val="ListParagraph"/>
        <w:numPr>
          <w:ilvl w:val="0"/>
          <w:numId w:val="7"/>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Decreased EOMES protein expression in d</w:t>
      </w:r>
      <w:r w:rsidR="00476A0E">
        <w:rPr>
          <w:rFonts w:ascii="Palatino" w:eastAsia="Times New Roman" w:hAnsi="Palatino" w:cs="Arial"/>
          <w:color w:val="0432FF"/>
          <w:sz w:val="22"/>
          <w:szCs w:val="22"/>
          <w:shd w:val="clear" w:color="auto" w:fill="FFFFFF"/>
        </w:rPr>
        <w:t>K</w:t>
      </w:r>
      <w:r>
        <w:rPr>
          <w:rFonts w:ascii="Palatino" w:eastAsia="Times New Roman" w:hAnsi="Palatino" w:cs="Arial"/>
          <w:color w:val="0432FF"/>
          <w:sz w:val="22"/>
          <w:szCs w:val="22"/>
          <w:shd w:val="clear" w:color="auto" w:fill="FFFFFF"/>
        </w:rPr>
        <w:t>O CD8+ T cells is associated with reduced frequency and numbers of CD44 high CD122+ memory-phenotype CD8+ T cells in uninfected mice (Fig. 8c, d</w:t>
      </w:r>
      <w:proofErr w:type="gramStart"/>
      <w:r>
        <w:rPr>
          <w:rFonts w:ascii="Palatino" w:eastAsia="Times New Roman" w:hAnsi="Palatino" w:cs="Arial"/>
          <w:color w:val="0432FF"/>
          <w:sz w:val="22"/>
          <w:szCs w:val="22"/>
          <w:shd w:val="clear" w:color="auto" w:fill="FFFFFF"/>
        </w:rPr>
        <w:t>);</w:t>
      </w:r>
      <w:proofErr w:type="gramEnd"/>
    </w:p>
    <w:p w14:paraId="3FB7504C" w14:textId="77777777" w:rsidR="00113555" w:rsidRDefault="008E1034" w:rsidP="008E1034">
      <w:pPr>
        <w:pStyle w:val="ListParagraph"/>
        <w:numPr>
          <w:ilvl w:val="0"/>
          <w:numId w:val="7"/>
        </w:numPr>
        <w:rPr>
          <w:rFonts w:ascii="Palatino" w:eastAsia="Times New Roman" w:hAnsi="Palatino" w:cs="Arial"/>
          <w:color w:val="0432FF"/>
          <w:sz w:val="22"/>
          <w:szCs w:val="22"/>
          <w:shd w:val="clear" w:color="auto" w:fill="FFFFFF"/>
        </w:rPr>
      </w:pPr>
      <w:r w:rsidRPr="00C90270">
        <w:rPr>
          <w:rFonts w:ascii="Palatino" w:eastAsia="Times New Roman" w:hAnsi="Palatino" w:cs="Arial"/>
          <w:color w:val="0432FF"/>
          <w:sz w:val="22"/>
          <w:szCs w:val="22"/>
          <w:shd w:val="clear" w:color="auto" w:fill="FFFFFF"/>
        </w:rPr>
        <w:t xml:space="preserve">We validated diminished MYB and elevated FOXP3 protein expression in dKO CD8+ T cells. MYB supports effector T cell expansion </w:t>
      </w:r>
      <w:r>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Pr>
          <w:rFonts w:ascii="Palatino" w:eastAsia="Times New Roman" w:hAnsi="Palatino" w:cs="Arial"/>
          <w:color w:val="0432FF"/>
          <w:sz w:val="22"/>
          <w:szCs w:val="22"/>
          <w:shd w:val="clear" w:color="auto" w:fill="FFFFFF"/>
        </w:rPr>
        <w:instrText xml:space="preserve"> ADDIN EN.CITE </w:instrText>
      </w:r>
      <w:r>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Pr>
          <w:rFonts w:ascii="Palatino" w:eastAsia="Times New Roman" w:hAnsi="Palatino" w:cs="Arial"/>
          <w:color w:val="0432FF"/>
          <w:sz w:val="22"/>
          <w:szCs w:val="22"/>
          <w:shd w:val="clear" w:color="auto" w:fill="FFFFFF"/>
        </w:rPr>
        <w:instrText xml:space="preserve"> ADDIN EN.CITE.DATA </w:instrText>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end"/>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separate"/>
      </w:r>
      <w:r>
        <w:rPr>
          <w:rFonts w:ascii="Palatino" w:eastAsia="Times New Roman" w:hAnsi="Palatino" w:cs="Arial"/>
          <w:noProof/>
          <w:color w:val="0432FF"/>
          <w:sz w:val="22"/>
          <w:szCs w:val="22"/>
          <w:shd w:val="clear" w:color="auto" w:fill="FFFFFF"/>
        </w:rPr>
        <w:t>(6)</w:t>
      </w:r>
      <w:r>
        <w:rPr>
          <w:rFonts w:ascii="Palatino" w:eastAsia="Times New Roman" w:hAnsi="Palatino" w:cs="Arial"/>
          <w:color w:val="0432FF"/>
          <w:sz w:val="22"/>
          <w:szCs w:val="22"/>
          <w:shd w:val="clear" w:color="auto" w:fill="FFFFFF"/>
        </w:rPr>
        <w:fldChar w:fldCharType="end"/>
      </w:r>
      <w:r w:rsidRPr="00C90270">
        <w:rPr>
          <w:rFonts w:ascii="Palatino" w:eastAsia="Times New Roman" w:hAnsi="Palatino" w:cs="Arial"/>
          <w:color w:val="0432FF"/>
          <w:sz w:val="22"/>
          <w:szCs w:val="22"/>
          <w:shd w:val="clear" w:color="auto" w:fill="FFFFFF"/>
        </w:rPr>
        <w:t>, and Foxp3 has a broad transcription repressor function</w:t>
      </w:r>
      <w:r>
        <w:rPr>
          <w:rFonts w:ascii="Palatino" w:eastAsia="Times New Roman" w:hAnsi="Palatino" w:cs="Arial"/>
          <w:color w:val="0432FF"/>
          <w:sz w:val="22"/>
          <w:szCs w:val="22"/>
          <w:shd w:val="clear" w:color="auto" w:fill="FFFFFF"/>
        </w:rPr>
        <w:t xml:space="preserve"> </w:t>
      </w:r>
      <w:r>
        <w:rPr>
          <w:rFonts w:ascii="Palatino" w:eastAsia="Times New Roman" w:hAnsi="Palatino" w:cs="Arial"/>
          <w:color w:val="0432FF"/>
          <w:sz w:val="22"/>
          <w:szCs w:val="22"/>
          <w:shd w:val="clear" w:color="auto" w:fill="FFFFFF"/>
        </w:rPr>
        <w:fldChar w:fldCharType="begin">
          <w:fldData xml:space="preserve">PEVuZE5vdGU+PENpdGU+PEF1dGhvcj5TY2h1YmVydDwvQXV0aG9yPjxZZWFyPjIwMDE8L1llYXI+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</w:fldData>
        </w:fldChar>
      </w:r>
      <w:r>
        <w:rPr>
          <w:rFonts w:ascii="Palatino" w:eastAsia="Times New Roman" w:hAnsi="Palatino" w:cs="Arial"/>
          <w:color w:val="0432FF"/>
          <w:sz w:val="22"/>
          <w:szCs w:val="22"/>
          <w:shd w:val="clear" w:color="auto" w:fill="FFFFFF"/>
        </w:rPr>
        <w:instrText xml:space="preserve"> ADDIN EN.CITE </w:instrText>
      </w:r>
      <w:r>
        <w:rPr>
          <w:rFonts w:ascii="Palatino" w:eastAsia="Times New Roman" w:hAnsi="Palatino" w:cs="Arial"/>
          <w:color w:val="0432FF"/>
          <w:sz w:val="22"/>
          <w:szCs w:val="22"/>
          <w:shd w:val="clear" w:color="auto" w:fill="FFFFFF"/>
        </w:rPr>
        <w:fldChar w:fldCharType="begin">
          <w:fldData xml:space="preserve">PEVuZE5vdGU+PENpdGU+PEF1dGhvcj5TY2h1YmVydDwvQXV0aG9yPjxZZWFyPjIwMDE8L1llYXI+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</w:fldData>
        </w:fldChar>
      </w:r>
      <w:r>
        <w:rPr>
          <w:rFonts w:ascii="Palatino" w:eastAsia="Times New Roman" w:hAnsi="Palatino" w:cs="Arial"/>
          <w:color w:val="0432FF"/>
          <w:sz w:val="22"/>
          <w:szCs w:val="22"/>
          <w:shd w:val="clear" w:color="auto" w:fill="FFFFFF"/>
        </w:rPr>
        <w:instrText xml:space="preserve"> ADDIN EN.CITE.DATA </w:instrText>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end"/>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separate"/>
      </w:r>
      <w:r>
        <w:rPr>
          <w:rFonts w:ascii="Palatino" w:eastAsia="Times New Roman" w:hAnsi="Palatino" w:cs="Arial"/>
          <w:noProof/>
          <w:color w:val="0432FF"/>
          <w:sz w:val="22"/>
          <w:szCs w:val="22"/>
          <w:shd w:val="clear" w:color="auto" w:fill="FFFFFF"/>
        </w:rPr>
        <w:t>(7)</w:t>
      </w:r>
      <w:r>
        <w:rPr>
          <w:rFonts w:ascii="Palatino" w:eastAsia="Times New Roman" w:hAnsi="Palatino" w:cs="Arial"/>
          <w:color w:val="0432FF"/>
          <w:sz w:val="22"/>
          <w:szCs w:val="22"/>
          <w:shd w:val="clear" w:color="auto" w:fill="FFFFFF"/>
        </w:rPr>
        <w:fldChar w:fldCharType="end"/>
      </w:r>
      <w:r w:rsidRPr="00C90270">
        <w:rPr>
          <w:rFonts w:ascii="Palatino" w:eastAsia="Times New Roman" w:hAnsi="Palatino" w:cs="Arial"/>
          <w:color w:val="0432FF"/>
          <w:sz w:val="22"/>
          <w:szCs w:val="22"/>
          <w:shd w:val="clear" w:color="auto" w:fill="FFFFFF"/>
        </w:rPr>
        <w:t xml:space="preserve">. Upon tested in vivo, dKO CD8+ T cells exhibited reduced proliferative capacity within 60 hrs of activation, leading to profound reduction in effector CD8+ T cells at the peak response to viral infection (Fig. 8e-k). These defects were a phenocopy of MYB ablation </w:t>
      </w:r>
      <w:r>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Pr>
          <w:rFonts w:ascii="Palatino" w:eastAsia="Times New Roman" w:hAnsi="Palatino" w:cs="Arial"/>
          <w:color w:val="0432FF"/>
          <w:sz w:val="22"/>
          <w:szCs w:val="22"/>
          <w:shd w:val="clear" w:color="auto" w:fill="FFFFFF"/>
        </w:rPr>
        <w:instrText xml:space="preserve"> ADDIN EN.CITE </w:instrText>
      </w:r>
      <w:r>
        <w:rPr>
          <w:rFonts w:ascii="Palatino" w:eastAsia="Times New Roman" w:hAnsi="Palatino" w:cs="Arial"/>
          <w:color w:val="0432FF"/>
          <w:sz w:val="22"/>
          <w:szCs w:val="22"/>
          <w:shd w:val="clear" w:color="auto" w:fill="FFFFFF"/>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Pr>
          <w:rFonts w:ascii="Palatino" w:eastAsia="Times New Roman" w:hAnsi="Palatino" w:cs="Arial"/>
          <w:color w:val="0432FF"/>
          <w:sz w:val="22"/>
          <w:szCs w:val="22"/>
          <w:shd w:val="clear" w:color="auto" w:fill="FFFFFF"/>
        </w:rPr>
        <w:instrText xml:space="preserve"> ADDIN EN.CITE.DATA </w:instrText>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end"/>
      </w:r>
      <w:r>
        <w:rPr>
          <w:rFonts w:ascii="Palatino" w:eastAsia="Times New Roman" w:hAnsi="Palatino" w:cs="Arial"/>
          <w:color w:val="0432FF"/>
          <w:sz w:val="22"/>
          <w:szCs w:val="22"/>
          <w:shd w:val="clear" w:color="auto" w:fill="FFFFFF"/>
        </w:rPr>
      </w:r>
      <w:r>
        <w:rPr>
          <w:rFonts w:ascii="Palatino" w:eastAsia="Times New Roman" w:hAnsi="Palatino" w:cs="Arial"/>
          <w:color w:val="0432FF"/>
          <w:sz w:val="22"/>
          <w:szCs w:val="22"/>
          <w:shd w:val="clear" w:color="auto" w:fill="FFFFFF"/>
        </w:rPr>
        <w:fldChar w:fldCharType="separate"/>
      </w:r>
      <w:r>
        <w:rPr>
          <w:rFonts w:ascii="Palatino" w:eastAsia="Times New Roman" w:hAnsi="Palatino" w:cs="Arial"/>
          <w:noProof/>
          <w:color w:val="0432FF"/>
          <w:sz w:val="22"/>
          <w:szCs w:val="22"/>
          <w:shd w:val="clear" w:color="auto" w:fill="FFFFFF"/>
        </w:rPr>
        <w:t>(6)</w:t>
      </w:r>
      <w:r>
        <w:rPr>
          <w:rFonts w:ascii="Palatino" w:eastAsia="Times New Roman" w:hAnsi="Palatino" w:cs="Arial"/>
          <w:color w:val="0432FF"/>
          <w:sz w:val="22"/>
          <w:szCs w:val="22"/>
          <w:shd w:val="clear" w:color="auto" w:fill="FFFFFF"/>
        </w:rPr>
        <w:fldChar w:fldCharType="end"/>
      </w:r>
      <w:r w:rsidRPr="00C90270">
        <w:rPr>
          <w:rFonts w:ascii="Palatino" w:eastAsia="Times New Roman" w:hAnsi="Palatino" w:cs="Arial"/>
          <w:color w:val="0432FF"/>
          <w:sz w:val="22"/>
          <w:szCs w:val="22"/>
          <w:shd w:val="clear" w:color="auto" w:fill="FFFFFF"/>
        </w:rPr>
        <w:t xml:space="preserve">. dKO effector cells also showed modestly reduced polyfunctionality in terms of cytokine production (Fig. S8e,f), suggesting involvement of additional mechanisms, such as repressive function by inappropriately expressed FOXP3. </w:t>
      </w:r>
    </w:p>
    <w:p w14:paraId="4C313E73" w14:textId="70EA2FBA" w:rsidR="008E1034" w:rsidRPr="00113555" w:rsidRDefault="00113555" w:rsidP="008E1034">
      <w:pPr>
        <w:pStyle w:val="ListParagraph"/>
        <w:numPr>
          <w:ilvl w:val="0"/>
          <w:numId w:val="7"/>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rPr>
        <w:t>We also validated increased expression of</w:t>
      </w:r>
      <w:r w:rsidRPr="009A4616">
        <w:rPr>
          <w:rFonts w:ascii="Palatino" w:eastAsia="Times New Roman" w:hAnsi="Palatino" w:cs="Arial"/>
          <w:color w:val="0432FF"/>
          <w:sz w:val="22"/>
          <w:szCs w:val="22"/>
        </w:rPr>
        <w:t xml:space="preserve"> Gzmb</w:t>
      </w:r>
      <w:r>
        <w:rPr>
          <w:rFonts w:ascii="Palatino" w:eastAsia="Times New Roman" w:hAnsi="Palatino" w:cs="Arial"/>
          <w:color w:val="0432FF"/>
          <w:sz w:val="22"/>
          <w:szCs w:val="22"/>
        </w:rPr>
        <w:t xml:space="preserve"> and </w:t>
      </w:r>
      <w:r w:rsidRPr="009A4616">
        <w:rPr>
          <w:rFonts w:ascii="Palatino" w:eastAsia="Times New Roman" w:hAnsi="Palatino" w:cs="Arial"/>
          <w:color w:val="0432FF"/>
          <w:sz w:val="22"/>
          <w:szCs w:val="22"/>
        </w:rPr>
        <w:t>Ccl5 production</w:t>
      </w:r>
      <w:r>
        <w:rPr>
          <w:rFonts w:ascii="Palatino" w:eastAsia="Times New Roman" w:hAnsi="Palatino" w:cs="Arial"/>
          <w:color w:val="0432FF"/>
          <w:sz w:val="22"/>
          <w:szCs w:val="22"/>
        </w:rPr>
        <w:t xml:space="preserve"> in naïve dKO CD8+ T cells, but these changes did not result in lower threshold for activation of dKO cells (Fig. S8a, b, d). </w:t>
      </w:r>
    </w:p>
    <w:p w14:paraId="6335E043" w14:textId="0CFE1B32" w:rsidR="00113555" w:rsidRDefault="00113555" w:rsidP="008E1034">
      <w:pPr>
        <w:pStyle w:val="ListParagraph"/>
        <w:numPr>
          <w:ilvl w:val="0"/>
          <w:numId w:val="7"/>
        </w:num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rPr>
        <w:t>dKO CD8+ T cells were not detectably more prone to apoptosis than WT cells (Fig. S8c).</w:t>
      </w:r>
    </w:p>
    <w:p w14:paraId="0AD2F793" w14:textId="77777777" w:rsidR="008E1034" w:rsidRDefault="008E1034" w:rsidP="000D7C6C">
      <w:pPr>
        <w:rPr>
          <w:rFonts w:ascii="Palatino" w:eastAsia="Times New Roman" w:hAnsi="Palatino" w:cs="Arial"/>
          <w:color w:val="0432FF"/>
          <w:sz w:val="22"/>
          <w:szCs w:val="22"/>
        </w:rPr>
      </w:pPr>
    </w:p>
    <w:p w14:paraId="5C4AA1A7" w14:textId="035559F4" w:rsidR="00041912" w:rsidRDefault="00EF5F1C" w:rsidP="00EF5F1C">
      <w:pPr>
        <w:rPr>
          <w:rFonts w:ascii="Palatino" w:eastAsia="Times New Roman" w:hAnsi="Palatino" w:cs="Arial"/>
          <w:color w:val="0432FF"/>
          <w:sz w:val="22"/>
          <w:szCs w:val="22"/>
        </w:rPr>
      </w:pPr>
      <w:r>
        <w:rPr>
          <w:rFonts w:ascii="Palatino" w:eastAsia="Times New Roman" w:hAnsi="Palatino" w:cs="Arial"/>
          <w:color w:val="0432FF"/>
          <w:sz w:val="22"/>
          <w:szCs w:val="22"/>
        </w:rPr>
        <w:t xml:space="preserve">Collectively, specific deletion of Tcf1/Lef1 in naïve CD8 T cells resulted in extensive perturbation of </w:t>
      </w:r>
      <w:r w:rsidR="00113555">
        <w:rPr>
          <w:rFonts w:ascii="Palatino" w:eastAsia="Times New Roman" w:hAnsi="Palatino" w:cs="Arial"/>
          <w:color w:val="0432FF"/>
          <w:sz w:val="22"/>
          <w:szCs w:val="22"/>
        </w:rPr>
        <w:t>their functionality, as a result of</w:t>
      </w:r>
      <w:r>
        <w:rPr>
          <w:rFonts w:ascii="Palatino" w:eastAsia="Times New Roman" w:hAnsi="Palatino" w:cs="Arial"/>
          <w:color w:val="0432FF"/>
          <w:sz w:val="22"/>
          <w:szCs w:val="22"/>
        </w:rPr>
        <w:t xml:space="preserve"> molecular changes in ChrAcc, super enhancer activity, and chromatin topology caused by loss of Tcf1/Lef1 TFs. </w:t>
      </w:r>
    </w:p>
    <w:p w14:paraId="644E268D" w14:textId="6311DBF1" w:rsidR="009C0155" w:rsidRDefault="000D7C6C" w:rsidP="000D7C6C">
      <w:pPr>
        <w:rPr>
          <w:rFonts w:ascii="Palatino" w:eastAsia="Times New Roman" w:hAnsi="Palatino" w:cs="Arial"/>
          <w:color w:val="222222"/>
          <w:sz w:val="22"/>
          <w:szCs w:val="22"/>
          <w:shd w:val="clear" w:color="auto" w:fill="FFFFFF"/>
        </w:rPr>
      </w:pPr>
      <w:r w:rsidRPr="000D7C6C">
        <w:rPr>
          <w:rFonts w:ascii="Palatino" w:eastAsia="Times New Roman" w:hAnsi="Palatino" w:cs="Arial"/>
          <w:color w:val="222222"/>
          <w:sz w:val="22"/>
          <w:szCs w:val="22"/>
        </w:rPr>
        <w:br/>
      </w:r>
      <w:r w:rsidRPr="009C0155">
        <w:rPr>
          <w:rFonts w:ascii="Palatino" w:eastAsia="Times New Roman" w:hAnsi="Palatino" w:cs="Arial"/>
          <w:b/>
          <w:bCs/>
          <w:i/>
          <w:iCs/>
          <w:color w:val="222222"/>
          <w:sz w:val="22"/>
          <w:szCs w:val="22"/>
          <w:shd w:val="clear" w:color="auto" w:fill="FFFFFF"/>
        </w:rPr>
        <w:t>Major point 2. The authors generate new polyclonal anti-TCF1 specific antibodies for ChIP use, but they do not show a validation of specificity</w:t>
      </w:r>
      <w:r w:rsidRPr="000D7C6C">
        <w:rPr>
          <w:rFonts w:ascii="Palatino" w:eastAsia="Times New Roman" w:hAnsi="Palatino" w:cs="Arial"/>
          <w:color w:val="222222"/>
          <w:sz w:val="22"/>
          <w:szCs w:val="22"/>
          <w:shd w:val="clear" w:color="auto" w:fill="FFFFFF"/>
        </w:rPr>
        <w:t>.</w:t>
      </w:r>
    </w:p>
    <w:p w14:paraId="5032AF8D" w14:textId="77777777" w:rsidR="009C0155" w:rsidRDefault="009C0155" w:rsidP="000D7C6C">
      <w:pPr>
        <w:rPr>
          <w:rFonts w:ascii="Palatino" w:eastAsia="Times New Roman" w:hAnsi="Palatino" w:cs="Arial"/>
          <w:color w:val="222222"/>
          <w:sz w:val="22"/>
          <w:szCs w:val="22"/>
          <w:shd w:val="clear" w:color="auto" w:fill="FFFFFF"/>
        </w:rPr>
      </w:pPr>
    </w:p>
    <w:p w14:paraId="1C43A551" w14:textId="77777777" w:rsidR="00A85ED3" w:rsidRDefault="00332F4F" w:rsidP="00A85ED3">
      <w:pPr>
        <w:rPr>
          <w:rFonts w:ascii="Palatino" w:eastAsia="Times New Roman" w:hAnsi="Palatino" w:cs="Arial"/>
          <w:color w:val="0432FF"/>
          <w:sz w:val="22"/>
          <w:szCs w:val="22"/>
          <w:shd w:val="clear" w:color="auto" w:fill="FFFFFF"/>
        </w:rPr>
      </w:pPr>
      <w:r w:rsidRPr="006A3809">
        <w:rPr>
          <w:rFonts w:ascii="Palatino" w:eastAsia="Times New Roman" w:hAnsi="Palatino" w:cs="Arial"/>
          <w:color w:val="0432FF"/>
          <w:sz w:val="22"/>
          <w:szCs w:val="22"/>
          <w:shd w:val="clear" w:color="auto" w:fill="FFFFFF"/>
        </w:rPr>
        <w:t xml:space="preserve">As requested, we included data on characterization of the Tcf1 antiserum. We demonstrated </w:t>
      </w:r>
      <w:r>
        <w:rPr>
          <w:rFonts w:ascii="Palatino" w:eastAsia="Times New Roman" w:hAnsi="Palatino" w:cs="Arial"/>
          <w:color w:val="0432FF"/>
          <w:sz w:val="22"/>
          <w:szCs w:val="22"/>
          <w:shd w:val="clear" w:color="auto" w:fill="FFFFFF"/>
        </w:rPr>
        <w:t xml:space="preserve">its ability to detect FLAG-tagged Tcf1 (Fig. S2a) and endogenous Tcf1 proteins/isoforms in CD8+ T cells (Fig. S2b) by </w:t>
      </w:r>
      <w:r w:rsidRPr="006A3809">
        <w:rPr>
          <w:rFonts w:ascii="Palatino" w:eastAsia="Times New Roman" w:hAnsi="Palatino" w:cs="Arial"/>
          <w:color w:val="0432FF"/>
          <w:sz w:val="22"/>
          <w:szCs w:val="22"/>
          <w:shd w:val="clear" w:color="auto" w:fill="FFFFFF"/>
        </w:rPr>
        <w:t>immunoblotting</w:t>
      </w:r>
      <w:r>
        <w:rPr>
          <w:rFonts w:ascii="Palatino" w:eastAsia="Times New Roman" w:hAnsi="Palatino" w:cs="Arial"/>
          <w:color w:val="0432FF"/>
          <w:sz w:val="22"/>
          <w:szCs w:val="22"/>
          <w:shd w:val="clear" w:color="auto" w:fill="FFFFFF"/>
        </w:rPr>
        <w:t>. We further demonstrated i</w:t>
      </w:r>
      <w:r w:rsidRPr="006A3809">
        <w:rPr>
          <w:rFonts w:ascii="Palatino" w:eastAsia="Times New Roman" w:hAnsi="Palatino" w:cs="Arial"/>
          <w:color w:val="0432FF"/>
          <w:sz w:val="22"/>
          <w:szCs w:val="22"/>
          <w:shd w:val="clear" w:color="auto" w:fill="FFFFFF"/>
        </w:rPr>
        <w:t>ts ability to immunoprecipitate Tcf1 protein in Fig. S2</w:t>
      </w:r>
      <w:r>
        <w:rPr>
          <w:rFonts w:ascii="Palatino" w:eastAsia="Times New Roman" w:hAnsi="Palatino" w:cs="Arial"/>
          <w:color w:val="0432FF"/>
          <w:sz w:val="22"/>
          <w:szCs w:val="22"/>
          <w:shd w:val="clear" w:color="auto" w:fill="FFFFFF"/>
        </w:rPr>
        <w:t>c</w:t>
      </w:r>
      <w:r w:rsidRPr="006A3809">
        <w:rPr>
          <w:rFonts w:ascii="Palatino" w:eastAsia="Times New Roman" w:hAnsi="Palatino" w:cs="Arial"/>
          <w:color w:val="0432FF"/>
          <w:sz w:val="22"/>
          <w:szCs w:val="22"/>
          <w:shd w:val="clear" w:color="auto" w:fill="FFFFFF"/>
        </w:rPr>
        <w:t>.</w:t>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DA371E">
        <w:rPr>
          <w:rFonts w:ascii="Palatino" w:eastAsia="Times New Roman" w:hAnsi="Palatino" w:cs="Arial"/>
          <w:b/>
          <w:bCs/>
          <w:i/>
          <w:iCs/>
          <w:color w:val="000000" w:themeColor="text1"/>
          <w:sz w:val="22"/>
          <w:szCs w:val="22"/>
          <w:shd w:val="clear" w:color="auto" w:fill="FFFFFF"/>
        </w:rPr>
        <w:t>Major point 3. For Fig. S3a, the authors conclude that Tcf1 peaks are absent from CTCF marked boundaries of TADs. However, Tcf1 peaks appear enriched upstream and downstream of the boundaries (approx. 100</w:t>
      </w:r>
      <w:r w:rsidR="00A85ED3">
        <w:rPr>
          <w:rFonts w:ascii="Palatino" w:eastAsia="Times New Roman" w:hAnsi="Palatino" w:cs="Arial"/>
          <w:b/>
          <w:bCs/>
          <w:i/>
          <w:iCs/>
          <w:color w:val="000000" w:themeColor="text1"/>
          <w:sz w:val="22"/>
          <w:szCs w:val="22"/>
          <w:shd w:val="clear" w:color="auto" w:fill="FFFFFF"/>
        </w:rPr>
        <w:t xml:space="preserve"> </w:t>
      </w:r>
      <w:r w:rsidR="000D7C6C" w:rsidRPr="00DA371E">
        <w:rPr>
          <w:rFonts w:ascii="Palatino" w:eastAsia="Times New Roman" w:hAnsi="Palatino" w:cs="Arial"/>
          <w:b/>
          <w:bCs/>
          <w:i/>
          <w:iCs/>
          <w:color w:val="000000" w:themeColor="text1"/>
          <w:sz w:val="22"/>
          <w:szCs w:val="22"/>
          <w:shd w:val="clear" w:color="auto" w:fill="FFFFFF"/>
        </w:rPr>
        <w:t>kb distance). How is this enrichment explained?</w:t>
      </w:r>
      <w:r w:rsidR="000D7C6C" w:rsidRPr="00DA371E">
        <w:rPr>
          <w:rFonts w:ascii="Palatino" w:eastAsia="Times New Roman" w:hAnsi="Palatino" w:cs="Arial"/>
          <w:b/>
          <w:bCs/>
          <w:i/>
          <w:iCs/>
          <w:color w:val="000000" w:themeColor="text1"/>
          <w:sz w:val="22"/>
          <w:szCs w:val="22"/>
        </w:rPr>
        <w:br/>
      </w:r>
    </w:p>
    <w:p w14:paraId="2C332920" w14:textId="77777777" w:rsidR="000E11B4" w:rsidRDefault="00A85ED3" w:rsidP="00A85ED3">
      <w:pPr>
        <w:rPr>
          <w:rFonts w:ascii="Palatino" w:eastAsia="Times New Roman" w:hAnsi="Palatino" w:cs="Arial"/>
          <w:color w:val="0432FF"/>
          <w:sz w:val="22"/>
          <w:szCs w:val="22"/>
          <w:shd w:val="clear" w:color="auto" w:fill="FFFFFF"/>
        </w:rPr>
      </w:pPr>
      <w:r w:rsidRPr="0046387B">
        <w:rPr>
          <w:rFonts w:ascii="Palatino" w:eastAsia="Times New Roman" w:hAnsi="Palatino" w:cs="Arial"/>
          <w:color w:val="0432FF"/>
          <w:sz w:val="22"/>
          <w:szCs w:val="22"/>
          <w:shd w:val="clear" w:color="auto" w:fill="FFFFFF"/>
        </w:rPr>
        <w:t>The</w:t>
      </w:r>
      <w:r>
        <w:rPr>
          <w:rFonts w:ascii="Palatino" w:eastAsia="Times New Roman" w:hAnsi="Palatino" w:cs="Arial"/>
          <w:color w:val="0432FF"/>
          <w:sz w:val="22"/>
          <w:szCs w:val="22"/>
          <w:shd w:val="clear" w:color="auto" w:fill="FFFFFF"/>
        </w:rPr>
        <w:t xml:space="preserve"> </w:t>
      </w:r>
      <w:r w:rsidR="00A70989">
        <w:rPr>
          <w:rFonts w:ascii="Palatino" w:eastAsia="Times New Roman" w:hAnsi="Palatino" w:cs="Arial"/>
          <w:color w:val="0432FF"/>
          <w:sz w:val="22"/>
          <w:szCs w:val="22"/>
          <w:shd w:val="clear" w:color="auto" w:fill="FFFFFF"/>
        </w:rPr>
        <w:t xml:space="preserve">original </w:t>
      </w:r>
      <w:r>
        <w:rPr>
          <w:rFonts w:ascii="Palatino" w:eastAsia="Times New Roman" w:hAnsi="Palatino" w:cs="Arial"/>
          <w:color w:val="0432FF"/>
          <w:sz w:val="22"/>
          <w:szCs w:val="22"/>
          <w:shd w:val="clear" w:color="auto" w:fill="FFFFFF"/>
        </w:rPr>
        <w:t xml:space="preserve">plot had TAD boundary in the center with TADs on each side of the boundary. As a result, </w:t>
      </w:r>
      <w:r w:rsidR="00A70989">
        <w:rPr>
          <w:rFonts w:ascii="Palatino" w:eastAsia="Times New Roman" w:hAnsi="Palatino" w:cs="Arial"/>
          <w:color w:val="0432FF"/>
          <w:sz w:val="22"/>
          <w:szCs w:val="22"/>
          <w:shd w:val="clear" w:color="auto" w:fill="FFFFFF"/>
        </w:rPr>
        <w:t xml:space="preserve">the aggregated </w:t>
      </w:r>
      <w:r>
        <w:rPr>
          <w:rFonts w:ascii="Palatino" w:eastAsia="Times New Roman" w:hAnsi="Palatino" w:cs="Arial"/>
          <w:color w:val="0432FF"/>
          <w:sz w:val="22"/>
          <w:szCs w:val="22"/>
          <w:shd w:val="clear" w:color="auto" w:fill="FFFFFF"/>
        </w:rPr>
        <w:t xml:space="preserve">Tcf1 </w:t>
      </w:r>
      <w:r w:rsidR="00A70989">
        <w:rPr>
          <w:rFonts w:ascii="Palatino" w:eastAsia="Times New Roman" w:hAnsi="Palatino" w:cs="Arial"/>
          <w:color w:val="0432FF"/>
          <w:sz w:val="22"/>
          <w:szCs w:val="22"/>
          <w:shd w:val="clear" w:color="auto" w:fill="FFFFFF"/>
        </w:rPr>
        <w:t>ChIPseq signals</w:t>
      </w:r>
      <w:r>
        <w:rPr>
          <w:rFonts w:ascii="Palatino" w:eastAsia="Times New Roman" w:hAnsi="Palatino" w:cs="Arial"/>
          <w:color w:val="0432FF"/>
          <w:sz w:val="22"/>
          <w:szCs w:val="22"/>
          <w:shd w:val="clear" w:color="auto" w:fill="FFFFFF"/>
        </w:rPr>
        <w:t xml:space="preserve"> in TADs to the left of the boundary</w:t>
      </w:r>
      <w:r w:rsidR="00A70989">
        <w:rPr>
          <w:rFonts w:ascii="Palatino" w:eastAsia="Times New Roman" w:hAnsi="Palatino" w:cs="Arial"/>
          <w:color w:val="0432FF"/>
          <w:sz w:val="22"/>
          <w:szCs w:val="22"/>
          <w:shd w:val="clear" w:color="auto" w:fill="FFFFFF"/>
        </w:rPr>
        <w:t xml:space="preserve"> and those in TADs to the right of the boundary both appeared in the same plot.  </w:t>
      </w:r>
    </w:p>
    <w:p w14:paraId="1EE32F80" w14:textId="77777777" w:rsidR="000E11B4" w:rsidRDefault="000E11B4" w:rsidP="00A85ED3">
      <w:pPr>
        <w:rPr>
          <w:rFonts w:ascii="Palatino" w:eastAsia="Times New Roman" w:hAnsi="Palatino" w:cs="Arial"/>
          <w:color w:val="0432FF"/>
          <w:sz w:val="22"/>
          <w:szCs w:val="22"/>
          <w:shd w:val="clear" w:color="auto" w:fill="FFFFFF"/>
        </w:rPr>
      </w:pPr>
    </w:p>
    <w:p w14:paraId="0885B004" w14:textId="2D7B68F4" w:rsidR="00A85ED3" w:rsidRPr="0046387B" w:rsidRDefault="00A85ED3" w:rsidP="00A85ED3">
      <w:pPr>
        <w:rPr>
          <w:rFonts w:ascii="Palatino" w:eastAsia="Times New Roman" w:hAnsi="Palatino" w:cs="Arial"/>
          <w:color w:val="0432FF"/>
          <w:sz w:val="22"/>
          <w:szCs w:val="22"/>
          <w:shd w:val="clear" w:color="auto" w:fill="FFFFFF"/>
        </w:rPr>
      </w:pPr>
      <w:r w:rsidRPr="0046387B">
        <w:rPr>
          <w:rFonts w:ascii="Palatino" w:eastAsia="Times New Roman" w:hAnsi="Palatino" w:cs="Arial"/>
          <w:color w:val="0432FF"/>
          <w:sz w:val="22"/>
          <w:szCs w:val="22"/>
          <w:shd w:val="clear" w:color="auto" w:fill="FFFFFF"/>
        </w:rPr>
        <w:t>To further clarify this point, we</w:t>
      </w:r>
      <w:r w:rsidR="00A70989">
        <w:rPr>
          <w:rFonts w:ascii="Palatino" w:eastAsia="Times New Roman" w:hAnsi="Palatino" w:cs="Arial"/>
          <w:color w:val="0432FF"/>
          <w:sz w:val="22"/>
          <w:szCs w:val="22"/>
          <w:shd w:val="clear" w:color="auto" w:fill="FFFFFF"/>
        </w:rPr>
        <w:t xml:space="preserve"> added another plot to Fig. S3a, where</w:t>
      </w:r>
      <w:r w:rsidRPr="0046387B">
        <w:rPr>
          <w:rFonts w:ascii="Palatino" w:eastAsia="Times New Roman" w:hAnsi="Palatino" w:cs="Arial"/>
          <w:color w:val="0432FF"/>
          <w:sz w:val="22"/>
          <w:szCs w:val="22"/>
          <w:shd w:val="clear" w:color="auto" w:fill="FFFFFF"/>
        </w:rPr>
        <w:t xml:space="preserve"> the left and right </w:t>
      </w:r>
      <w:r w:rsidR="00A70989">
        <w:rPr>
          <w:rFonts w:ascii="Palatino" w:eastAsia="Times New Roman" w:hAnsi="Palatino" w:cs="Arial"/>
          <w:color w:val="0432FF"/>
          <w:sz w:val="22"/>
          <w:szCs w:val="22"/>
          <w:shd w:val="clear" w:color="auto" w:fill="FFFFFF"/>
        </w:rPr>
        <w:t xml:space="preserve">TAD </w:t>
      </w:r>
      <w:r w:rsidRPr="0046387B">
        <w:rPr>
          <w:rFonts w:ascii="Palatino" w:eastAsia="Times New Roman" w:hAnsi="Palatino" w:cs="Arial"/>
          <w:color w:val="0432FF"/>
          <w:sz w:val="22"/>
          <w:szCs w:val="22"/>
          <w:shd w:val="clear" w:color="auto" w:fill="FFFFFF"/>
        </w:rPr>
        <w:t xml:space="preserve">boundaries </w:t>
      </w:r>
      <w:r w:rsidR="00A70989">
        <w:rPr>
          <w:rFonts w:ascii="Palatino" w:eastAsia="Times New Roman" w:hAnsi="Palatino" w:cs="Arial"/>
          <w:color w:val="0432FF"/>
          <w:sz w:val="22"/>
          <w:szCs w:val="22"/>
          <w:shd w:val="clear" w:color="auto" w:fill="FFFFFF"/>
        </w:rPr>
        <w:t xml:space="preserve">were aligned, with TAD in the middle. In this plot, CTCF ChIPseq signals were more enriched at TAD boundaries while Tcf1 ChIPseq signals were more enriched within the TADs. </w:t>
      </w:r>
      <w:r w:rsidR="00CF6760">
        <w:rPr>
          <w:rFonts w:ascii="Palatino" w:eastAsia="Times New Roman" w:hAnsi="Palatino" w:cs="Arial"/>
          <w:color w:val="0432FF"/>
          <w:sz w:val="22"/>
          <w:szCs w:val="22"/>
          <w:shd w:val="clear" w:color="auto" w:fill="FFFFFF"/>
        </w:rPr>
        <w:t xml:space="preserve">Both plots now demonstrate the same point from two vantage points. </w:t>
      </w:r>
      <w:r w:rsidR="00A70989">
        <w:rPr>
          <w:rFonts w:ascii="Palatino" w:eastAsia="Times New Roman" w:hAnsi="Palatino" w:cs="Arial"/>
          <w:color w:val="0432FF"/>
          <w:sz w:val="22"/>
          <w:szCs w:val="22"/>
          <w:shd w:val="clear" w:color="auto" w:fill="FFFFFF"/>
        </w:rPr>
        <w:t>The figure legend was updated accordingly.</w:t>
      </w:r>
      <w:r w:rsidRPr="0046387B">
        <w:rPr>
          <w:rFonts w:ascii="Palatino" w:eastAsia="Times New Roman" w:hAnsi="Palatino" w:cs="Arial"/>
          <w:color w:val="0432FF"/>
          <w:sz w:val="22"/>
          <w:szCs w:val="22"/>
          <w:shd w:val="clear" w:color="auto" w:fill="FFFFFF"/>
        </w:rPr>
        <w:t xml:space="preserve"> </w:t>
      </w:r>
    </w:p>
    <w:p w14:paraId="451CEFAB" w14:textId="0BBE506A" w:rsidR="00A85ED3" w:rsidRDefault="00A85ED3" w:rsidP="000D7C6C">
      <w:pPr>
        <w:rPr>
          <w:rFonts w:ascii="Palatino" w:eastAsia="Times New Roman" w:hAnsi="Palatino" w:cs="Arial"/>
          <w:b/>
          <w:bCs/>
          <w:i/>
          <w:iCs/>
          <w:color w:val="000000" w:themeColor="text1"/>
          <w:sz w:val="22"/>
          <w:szCs w:val="22"/>
          <w:shd w:val="clear" w:color="auto" w:fill="FFFFFF"/>
        </w:rPr>
      </w:pPr>
    </w:p>
    <w:p w14:paraId="37E6D3A1" w14:textId="466FABC1" w:rsidR="001C6009" w:rsidRPr="00A85ED3" w:rsidRDefault="000D7C6C" w:rsidP="000D7C6C">
      <w:pPr>
        <w:rPr>
          <w:rFonts w:ascii="Palatino" w:eastAsia="Times New Roman" w:hAnsi="Palatino" w:cs="Arial"/>
          <w:b/>
          <w:bCs/>
          <w:i/>
          <w:iCs/>
          <w:color w:val="000000" w:themeColor="text1"/>
          <w:sz w:val="22"/>
          <w:szCs w:val="22"/>
          <w:shd w:val="clear" w:color="auto" w:fill="FFFFFF"/>
        </w:rPr>
      </w:pPr>
      <w:r w:rsidRPr="00DA371E">
        <w:rPr>
          <w:rFonts w:ascii="Palatino" w:eastAsia="Times New Roman" w:hAnsi="Palatino" w:cs="Arial"/>
          <w:b/>
          <w:bCs/>
          <w:i/>
          <w:iCs/>
          <w:color w:val="000000" w:themeColor="text1"/>
          <w:sz w:val="22"/>
          <w:szCs w:val="22"/>
          <w:shd w:val="clear" w:color="auto" w:fill="FFFFFF"/>
        </w:rPr>
        <w:t xml:space="preserve">Moreover, I do not follow how the authors describe the localization of Tcf1 peaks within the displayed TADs for example in Fig. 1i… “a chromatin loop linking </w:t>
      </w:r>
      <w:proofErr w:type="spellStart"/>
      <w:r w:rsidRPr="00DA371E">
        <w:rPr>
          <w:rFonts w:ascii="Palatino" w:eastAsia="Times New Roman" w:hAnsi="Palatino" w:cs="Arial"/>
          <w:b/>
          <w:bCs/>
          <w:i/>
          <w:iCs/>
          <w:color w:val="000000" w:themeColor="text1"/>
          <w:sz w:val="22"/>
          <w:szCs w:val="22"/>
          <w:shd w:val="clear" w:color="auto" w:fill="FFFFFF"/>
        </w:rPr>
        <w:t>Cyct</w:t>
      </w:r>
      <w:proofErr w:type="spellEnd"/>
      <w:r w:rsidRPr="00DA371E">
        <w:rPr>
          <w:rFonts w:ascii="Palatino" w:eastAsia="Times New Roman" w:hAnsi="Palatino" w:cs="Arial"/>
          <w:b/>
          <w:bCs/>
          <w:i/>
          <w:iCs/>
          <w:color w:val="000000" w:themeColor="text1"/>
          <w:sz w:val="22"/>
          <w:szCs w:val="22"/>
          <w:shd w:val="clear" w:color="auto" w:fill="FFFFFF"/>
        </w:rPr>
        <w:t xml:space="preserve"> and </w:t>
      </w:r>
      <w:proofErr w:type="spellStart"/>
      <w:r w:rsidRPr="00DA371E">
        <w:rPr>
          <w:rFonts w:ascii="Palatino" w:eastAsia="Times New Roman" w:hAnsi="Palatino" w:cs="Arial"/>
          <w:b/>
          <w:bCs/>
          <w:i/>
          <w:iCs/>
          <w:color w:val="000000" w:themeColor="text1"/>
          <w:sz w:val="22"/>
          <w:szCs w:val="22"/>
          <w:shd w:val="clear" w:color="auto" w:fill="FFFFFF"/>
        </w:rPr>
        <w:t>Prkra</w:t>
      </w:r>
      <w:proofErr w:type="spellEnd"/>
      <w:r w:rsidRPr="00DA371E">
        <w:rPr>
          <w:rFonts w:ascii="Palatino" w:eastAsia="Times New Roman" w:hAnsi="Palatino" w:cs="Arial"/>
          <w:b/>
          <w:bCs/>
          <w:i/>
          <w:iCs/>
          <w:color w:val="000000" w:themeColor="text1"/>
          <w:sz w:val="22"/>
          <w:szCs w:val="22"/>
          <w:shd w:val="clear" w:color="auto" w:fill="FFFFFF"/>
        </w:rPr>
        <w:t xml:space="preserve"> gene loci in WT cells with a Tcf1 peak at the anchor proximal to </w:t>
      </w:r>
      <w:proofErr w:type="spellStart"/>
      <w:r w:rsidRPr="00DA371E">
        <w:rPr>
          <w:rFonts w:ascii="Palatino" w:eastAsia="Times New Roman" w:hAnsi="Palatino" w:cs="Arial"/>
          <w:b/>
          <w:bCs/>
          <w:i/>
          <w:iCs/>
          <w:color w:val="000000" w:themeColor="text1"/>
          <w:sz w:val="22"/>
          <w:szCs w:val="22"/>
          <w:shd w:val="clear" w:color="auto" w:fill="FFFFFF"/>
        </w:rPr>
        <w:t>Cyct</w:t>
      </w:r>
      <w:proofErr w:type="spellEnd"/>
      <w:r w:rsidRPr="00DA371E">
        <w:rPr>
          <w:rFonts w:ascii="Palatino" w:eastAsia="Times New Roman" w:hAnsi="Palatino" w:cs="Arial"/>
          <w:b/>
          <w:bCs/>
          <w:i/>
          <w:iCs/>
          <w:color w:val="000000" w:themeColor="text1"/>
          <w:sz w:val="22"/>
          <w:szCs w:val="22"/>
          <w:shd w:val="clear" w:color="auto" w:fill="FFFFFF"/>
        </w:rPr>
        <w:t xml:space="preserve">…”. I rather see the peak positioned </w:t>
      </w:r>
      <w:r w:rsidRPr="00DA371E">
        <w:rPr>
          <w:rFonts w:ascii="Palatino" w:eastAsia="Times New Roman" w:hAnsi="Palatino" w:cs="Arial"/>
          <w:b/>
          <w:bCs/>
          <w:i/>
          <w:iCs/>
          <w:color w:val="000000" w:themeColor="text1"/>
          <w:sz w:val="22"/>
          <w:szCs w:val="22"/>
          <w:shd w:val="clear" w:color="auto" w:fill="FFFFFF"/>
        </w:rPr>
        <w:lastRenderedPageBreak/>
        <w:t>at or close to the first exon of Rbm45, and in general (by judging the displayed examples), I would rather see Tcf1 peaks proximal to the genes than at specific anchor points of loops. Please clarify how loop anchors and the presence or absence of Tcf1 peaks within them are defined</w:t>
      </w:r>
      <w:r w:rsidRPr="000D7C6C">
        <w:rPr>
          <w:rFonts w:ascii="Palatino" w:eastAsia="Times New Roman" w:hAnsi="Palatino" w:cs="Arial"/>
          <w:color w:val="222222"/>
          <w:sz w:val="22"/>
          <w:szCs w:val="22"/>
          <w:shd w:val="clear" w:color="auto" w:fill="FFFFFF"/>
        </w:rPr>
        <w:t>.</w:t>
      </w:r>
    </w:p>
    <w:p w14:paraId="447BDFD9" w14:textId="77777777" w:rsidR="001C6009" w:rsidRDefault="001C6009" w:rsidP="000D7C6C">
      <w:pPr>
        <w:rPr>
          <w:rFonts w:ascii="Palatino" w:eastAsia="Times New Roman" w:hAnsi="Palatino" w:cs="Arial"/>
          <w:color w:val="FF0000"/>
          <w:sz w:val="22"/>
          <w:szCs w:val="22"/>
          <w:shd w:val="clear" w:color="auto" w:fill="FFFFFF"/>
        </w:rPr>
      </w:pPr>
    </w:p>
    <w:p w14:paraId="617BFCB6" w14:textId="77777777" w:rsidR="00CF6760" w:rsidRDefault="00CF6760" w:rsidP="000D7C6C">
      <w:pPr>
        <w:rPr>
          <w:rFonts w:ascii="Palatino" w:eastAsia="Times New Roman" w:hAnsi="Palatino" w:cs="Arial"/>
          <w:color w:val="0432FF"/>
          <w:sz w:val="22"/>
          <w:szCs w:val="22"/>
          <w:shd w:val="clear" w:color="auto" w:fill="FFFFFF"/>
        </w:rPr>
      </w:pPr>
      <w:r>
        <w:rPr>
          <w:rFonts w:ascii="Palatino" w:eastAsia="Times New Roman" w:hAnsi="Palatino" w:cs="Arial"/>
          <w:color w:val="0432FF"/>
          <w:sz w:val="22"/>
          <w:szCs w:val="22"/>
          <w:shd w:val="clear" w:color="auto" w:fill="FFFFFF"/>
        </w:rPr>
        <w:t>We thank the</w:t>
      </w:r>
      <w:r w:rsidR="004C55B0" w:rsidRPr="004C55B0">
        <w:rPr>
          <w:rFonts w:ascii="Palatino" w:eastAsia="Times New Roman" w:hAnsi="Palatino" w:cs="Arial"/>
          <w:color w:val="0432FF"/>
          <w:sz w:val="22"/>
          <w:szCs w:val="22"/>
          <w:shd w:val="clear" w:color="auto" w:fill="FFFFFF"/>
        </w:rPr>
        <w:t xml:space="preserve"> reviewer </w:t>
      </w:r>
      <w:r>
        <w:rPr>
          <w:rFonts w:ascii="Palatino" w:eastAsia="Times New Roman" w:hAnsi="Palatino" w:cs="Arial"/>
          <w:color w:val="0432FF"/>
          <w:sz w:val="22"/>
          <w:szCs w:val="22"/>
          <w:shd w:val="clear" w:color="auto" w:fill="FFFFFF"/>
        </w:rPr>
        <w:t xml:space="preserve">for the keen observation. For the referred example (now in Fig. 1j), it was our </w:t>
      </w:r>
      <w:r w:rsidR="004C55B0">
        <w:rPr>
          <w:rFonts w:ascii="Palatino" w:eastAsia="Times New Roman" w:hAnsi="Palatino" w:cs="Arial"/>
          <w:color w:val="0432FF"/>
          <w:sz w:val="22"/>
          <w:szCs w:val="22"/>
          <w:shd w:val="clear" w:color="auto" w:fill="FFFFFF"/>
        </w:rPr>
        <w:t>inadvertent error</w:t>
      </w:r>
      <w:r>
        <w:rPr>
          <w:rFonts w:ascii="Palatino" w:eastAsia="Times New Roman" w:hAnsi="Palatino" w:cs="Arial"/>
          <w:color w:val="0432FF"/>
          <w:sz w:val="22"/>
          <w:szCs w:val="22"/>
          <w:shd w:val="clear" w:color="auto" w:fill="FFFFFF"/>
        </w:rPr>
        <w:t xml:space="preserve">. The specific chromatin loop connects Tcf1-bound Rbm45 TSS with an upstream region of </w:t>
      </w:r>
      <w:proofErr w:type="spellStart"/>
      <w:r>
        <w:rPr>
          <w:rFonts w:ascii="Palatino" w:eastAsia="Times New Roman" w:hAnsi="Palatino" w:cs="Arial"/>
          <w:color w:val="0432FF"/>
          <w:sz w:val="22"/>
          <w:szCs w:val="22"/>
          <w:shd w:val="clear" w:color="auto" w:fill="FFFFFF"/>
        </w:rPr>
        <w:t>Prkra</w:t>
      </w:r>
      <w:proofErr w:type="spellEnd"/>
      <w:r w:rsidR="004C55B0" w:rsidRPr="004C55B0">
        <w:rPr>
          <w:rFonts w:ascii="Palatino" w:eastAsia="Times New Roman" w:hAnsi="Palatino" w:cs="Arial"/>
          <w:color w:val="0432FF"/>
          <w:sz w:val="22"/>
          <w:szCs w:val="22"/>
          <w:shd w:val="clear" w:color="auto" w:fill="FFFFFF"/>
        </w:rPr>
        <w:t>.</w:t>
      </w:r>
      <w:r>
        <w:rPr>
          <w:rFonts w:ascii="Palatino" w:eastAsia="Times New Roman" w:hAnsi="Palatino" w:cs="Arial"/>
          <w:color w:val="0432FF"/>
          <w:sz w:val="22"/>
          <w:szCs w:val="22"/>
          <w:shd w:val="clear" w:color="auto" w:fill="FFFFFF"/>
        </w:rPr>
        <w:t xml:space="preserve"> This has been corrected in the text (page xx, line xx) and figure legend (page xx, line xx). </w:t>
      </w:r>
    </w:p>
    <w:p w14:paraId="052B2306" w14:textId="77777777" w:rsidR="00CF6760" w:rsidRDefault="00CF6760" w:rsidP="000D7C6C">
      <w:pPr>
        <w:rPr>
          <w:rFonts w:ascii="Palatino" w:eastAsia="Times New Roman" w:hAnsi="Palatino" w:cs="Arial"/>
          <w:color w:val="0432FF"/>
          <w:sz w:val="22"/>
          <w:szCs w:val="22"/>
          <w:shd w:val="clear" w:color="auto" w:fill="FFFFFF"/>
        </w:rPr>
      </w:pPr>
    </w:p>
    <w:p w14:paraId="03DB8B4E" w14:textId="5ADDFC47" w:rsidR="0046387B" w:rsidRDefault="00CF6760" w:rsidP="000D7C6C">
      <w:pPr>
        <w:rPr>
          <w:rFonts w:ascii="Palatino" w:eastAsia="Times New Roman" w:hAnsi="Palatino" w:cs="Arial"/>
          <w:color w:val="FF0000"/>
          <w:sz w:val="22"/>
          <w:szCs w:val="22"/>
          <w:shd w:val="clear" w:color="auto" w:fill="FFFFFF"/>
        </w:rPr>
      </w:pPr>
      <w:r>
        <w:rPr>
          <w:rFonts w:ascii="Palatino" w:eastAsia="Times New Roman" w:hAnsi="Palatino" w:cs="Arial"/>
          <w:color w:val="0432FF"/>
          <w:sz w:val="22"/>
          <w:szCs w:val="22"/>
          <w:shd w:val="clear" w:color="auto" w:fill="FFFFFF"/>
        </w:rPr>
        <w:t xml:space="preserve">As for defining overlap of loop anchors and Tcf1 peaks, because loop anchors are at 10 kb resolution while Tcf1 peaks have an average width of &lt;500 bp, we set a criterion that a Tcf1 peak </w:t>
      </w:r>
      <w:r w:rsidRPr="00CF6760">
        <w:rPr>
          <w:rFonts w:ascii="Palatino" w:eastAsia="Times New Roman" w:hAnsi="Palatino" w:cs="Arial"/>
          <w:color w:val="0432FF"/>
          <w:sz w:val="22"/>
          <w:szCs w:val="22"/>
          <w:highlight w:val="yellow"/>
          <w:shd w:val="clear" w:color="auto" w:fill="FFFFFF"/>
        </w:rPr>
        <w:t>with 50-100??% overlap</w:t>
      </w:r>
      <w:r>
        <w:rPr>
          <w:rFonts w:ascii="Palatino" w:eastAsia="Times New Roman" w:hAnsi="Palatino" w:cs="Arial"/>
          <w:color w:val="0432FF"/>
          <w:sz w:val="22"/>
          <w:szCs w:val="22"/>
          <w:shd w:val="clear" w:color="auto" w:fill="FFFFFF"/>
        </w:rPr>
        <w:t xml:space="preserve"> with a loop anchor is considered to be present in the loop.  </w:t>
      </w:r>
    </w:p>
    <w:p w14:paraId="39A4C2EE" w14:textId="00D6FA68" w:rsidR="0046387B" w:rsidRDefault="0046387B" w:rsidP="000D7C6C">
      <w:pPr>
        <w:rPr>
          <w:rFonts w:ascii="Palatino" w:eastAsia="Times New Roman" w:hAnsi="Palatino" w:cs="Arial"/>
          <w:color w:val="FF0000"/>
          <w:sz w:val="22"/>
          <w:szCs w:val="22"/>
          <w:shd w:val="clear" w:color="auto" w:fill="FFFFFF"/>
        </w:rPr>
      </w:pPr>
    </w:p>
    <w:p w14:paraId="5251285E" w14:textId="5B8DC8B2" w:rsidR="0046387B" w:rsidRDefault="0046387B" w:rsidP="000D7C6C">
      <w:pPr>
        <w:rPr>
          <w:rFonts w:ascii="Palatino" w:eastAsia="Times New Roman" w:hAnsi="Palatino" w:cs="Arial"/>
          <w:color w:val="FF0000"/>
          <w:sz w:val="22"/>
          <w:szCs w:val="22"/>
          <w:shd w:val="clear" w:color="auto" w:fill="FFFFFF"/>
        </w:rPr>
      </w:pPr>
      <w:r>
        <w:rPr>
          <w:rFonts w:ascii="Palatino" w:eastAsia="Times New Roman" w:hAnsi="Palatino" w:cs="Arial"/>
          <w:color w:val="FF0000"/>
          <w:sz w:val="22"/>
          <w:szCs w:val="22"/>
          <w:highlight w:val="yellow"/>
          <w:shd w:val="clear" w:color="auto" w:fill="FFFFFF"/>
        </w:rPr>
        <w:t xml:space="preserve">Discussion point: </w:t>
      </w:r>
      <w:r w:rsidR="00CF6760">
        <w:rPr>
          <w:rFonts w:ascii="Palatino" w:eastAsia="Times New Roman" w:hAnsi="Palatino" w:cs="Arial"/>
          <w:color w:val="FF0000"/>
          <w:sz w:val="22"/>
          <w:szCs w:val="22"/>
          <w:highlight w:val="yellow"/>
          <w:shd w:val="clear" w:color="auto" w:fill="FFFFFF"/>
        </w:rPr>
        <w:t xml:space="preserve">1. Need to give a definition here? 2) </w:t>
      </w:r>
      <w:r>
        <w:rPr>
          <w:rFonts w:ascii="Palatino" w:eastAsia="Times New Roman" w:hAnsi="Palatino" w:cs="Arial"/>
          <w:color w:val="FF0000"/>
          <w:sz w:val="22"/>
          <w:szCs w:val="22"/>
          <w:highlight w:val="yellow"/>
          <w:shd w:val="clear" w:color="auto" w:fill="FFFFFF"/>
        </w:rPr>
        <w:t>one loop each has a single 10kb anchor, how to think the supporting interaction at neighboring bins</w:t>
      </w:r>
      <w:r>
        <w:rPr>
          <w:rFonts w:ascii="Palatino" w:eastAsia="Times New Roman" w:hAnsi="Palatino" w:cs="Arial"/>
          <w:color w:val="FF0000"/>
          <w:sz w:val="22"/>
          <w:szCs w:val="22"/>
          <w:shd w:val="clear" w:color="auto" w:fill="FFFFFF"/>
        </w:rPr>
        <w:t>?</w:t>
      </w:r>
    </w:p>
    <w:p w14:paraId="2AD08353" w14:textId="389D571D" w:rsidR="003C0A0B" w:rsidRDefault="0046387B" w:rsidP="000D7C6C">
      <w:pPr>
        <w:rPr>
          <w:rFonts w:ascii="Palatino" w:eastAsia="Times New Roman" w:hAnsi="Palatino" w:cs="Arial"/>
          <w:color w:val="222222"/>
          <w:sz w:val="22"/>
          <w:szCs w:val="22"/>
        </w:rPr>
      </w:pPr>
      <w:r w:rsidRPr="0046387B">
        <w:rPr>
          <w:rFonts w:ascii="Palatino" w:eastAsia="Times New Roman" w:hAnsi="Palatino" w:cs="Arial"/>
          <w:noProof/>
          <w:color w:val="222222"/>
          <w:sz w:val="22"/>
          <w:szCs w:val="22"/>
        </w:rPr>
        <w:drawing>
          <wp:inline distT="0" distB="0" distL="0" distR="0" wp14:anchorId="0723C429" wp14:editId="15AF7FDE">
            <wp:extent cx="3353255" cy="2880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3255" cy="2880360"/>
                    </a:xfrm>
                    <a:prstGeom prst="rect">
                      <a:avLst/>
                    </a:prstGeom>
                  </pic:spPr>
                </pic:pic>
              </a:graphicData>
            </a:graphic>
          </wp:inline>
        </w:drawing>
      </w:r>
      <w:r w:rsidR="000D7C6C" w:rsidRPr="000D7C6C">
        <w:rPr>
          <w:rFonts w:ascii="Palatino" w:eastAsia="Times New Roman" w:hAnsi="Palatino" w:cs="Arial"/>
          <w:color w:val="222222"/>
          <w:sz w:val="22"/>
          <w:szCs w:val="22"/>
        </w:rPr>
        <w:br/>
      </w:r>
      <w:r w:rsidR="000D7C6C" w:rsidRPr="000D7C6C">
        <w:rPr>
          <w:rFonts w:ascii="Palatino" w:eastAsia="Times New Roman" w:hAnsi="Palatino" w:cs="Arial"/>
          <w:color w:val="222222"/>
          <w:sz w:val="22"/>
          <w:szCs w:val="22"/>
        </w:rPr>
        <w:br/>
      </w:r>
      <w:r w:rsidR="000D7C6C" w:rsidRPr="003C0A0B">
        <w:rPr>
          <w:rFonts w:ascii="Palatino" w:eastAsia="Times New Roman" w:hAnsi="Palatino" w:cs="Arial"/>
          <w:b/>
          <w:bCs/>
          <w:i/>
          <w:iCs/>
          <w:color w:val="222222"/>
          <w:sz w:val="22"/>
          <w:szCs w:val="22"/>
          <w:shd w:val="clear" w:color="auto" w:fill="FFFFFF"/>
        </w:rPr>
        <w:t>Major point 4. A criticism for the chromatin topology aspects of this study is that although the authors globally map Tcf1 binding sites by ChIP, define them to be enriched in “transcriptionally more active regions” and in regions with higher TAD scores, they only show diminished TADs in DKO CD8+ T cells for genes that are not prototypic targets of Tcf1/Lef1. Can the authors include examples of a bona fide target (maybe Prdm1 or even CD4 etc.) that have specific Tcf1 binding sites and important functions in T cells and demonstrate that the globally observed effects can also be seen on the well-established and relevant target -- or is the conclusion that the “structural role” of Tcf1 applies rather outside of the set of already established target genes?</w:t>
      </w:r>
      <w:r w:rsidR="000D7C6C" w:rsidRPr="000D7C6C">
        <w:rPr>
          <w:rFonts w:ascii="Palatino" w:eastAsia="Times New Roman" w:hAnsi="Palatino" w:cs="Arial"/>
          <w:color w:val="222222"/>
          <w:sz w:val="22"/>
          <w:szCs w:val="22"/>
        </w:rPr>
        <w:br/>
      </w:r>
    </w:p>
    <w:p w14:paraId="3F83F00B" w14:textId="6E08C100" w:rsidR="00E568D8" w:rsidRDefault="00E568D8" w:rsidP="00E568D8">
      <w:pPr>
        <w:rPr>
          <w:rFonts w:ascii="Palatino" w:hAnsi="Palatino"/>
          <w:color w:val="0432FF"/>
          <w:sz w:val="22"/>
          <w:szCs w:val="22"/>
        </w:rPr>
      </w:pPr>
      <w:r w:rsidRPr="00E568D8">
        <w:rPr>
          <w:rFonts w:ascii="Palatino" w:hAnsi="Palatino"/>
          <w:color w:val="0432FF"/>
          <w:sz w:val="22"/>
          <w:szCs w:val="22"/>
        </w:rPr>
        <w:t xml:space="preserve">We understand the reviewer’s comments. </w:t>
      </w:r>
      <w:r>
        <w:rPr>
          <w:rFonts w:ascii="Palatino" w:hAnsi="Palatino"/>
          <w:color w:val="0432FF"/>
          <w:sz w:val="22"/>
          <w:szCs w:val="22"/>
        </w:rPr>
        <w:t xml:space="preserve">Resolution of Hi-C data is one of the major limiting factors. Our Hi-C data reached a 10-kb resolution, which is on par with published Hi-C data on primary immune cells. We recognize that this resolution remains </w:t>
      </w:r>
      <w:r w:rsidRPr="00E568D8">
        <w:rPr>
          <w:rFonts w:ascii="Palatino" w:hAnsi="Palatino"/>
          <w:color w:val="0432FF"/>
          <w:sz w:val="22"/>
          <w:szCs w:val="22"/>
        </w:rPr>
        <w:t xml:space="preserve">substantially lower than DNase-seq peaks or Tcf1 peaks. </w:t>
      </w:r>
      <w:r>
        <w:rPr>
          <w:rFonts w:ascii="Palatino" w:hAnsi="Palatino"/>
          <w:color w:val="0432FF"/>
          <w:sz w:val="22"/>
          <w:szCs w:val="22"/>
        </w:rPr>
        <w:t xml:space="preserve">For loop calling, we employed </w:t>
      </w:r>
      <w:r w:rsidRPr="00E568D8">
        <w:rPr>
          <w:rFonts w:ascii="Palatino" w:hAnsi="Palatino"/>
          <w:color w:val="0432FF"/>
          <w:sz w:val="22"/>
          <w:szCs w:val="22"/>
        </w:rPr>
        <w:t xml:space="preserve">the widely used HICCUPs algorithm in the Juicer suite </w:t>
      </w:r>
      <w:r w:rsidR="0012007A">
        <w:rPr>
          <w:rFonts w:ascii="Palatino" w:hAnsi="Palatino"/>
          <w:color w:val="0432FF"/>
          <w:sz w:val="22"/>
          <w:szCs w:val="22"/>
        </w:rPr>
        <w:fldChar w:fldCharType="begin">
          <w:fldData xml:space="preserve">PEVuZE5vdGU+PENpdGU+PEF1dGhvcj5EdXJhbmQ8L0F1dGhvcj48WWVhcj4yMDE2PC9ZZWFyPjxS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</w:fldData>
        </w:fldChar>
      </w:r>
      <w:r w:rsidR="0012007A">
        <w:rPr>
          <w:rFonts w:ascii="Palatino" w:hAnsi="Palatino"/>
          <w:color w:val="0432FF"/>
          <w:sz w:val="22"/>
          <w:szCs w:val="22"/>
        </w:rPr>
        <w:instrText xml:space="preserve"> ADDIN EN.CITE </w:instrText>
      </w:r>
      <w:r w:rsidR="0012007A">
        <w:rPr>
          <w:rFonts w:ascii="Palatino" w:hAnsi="Palatino"/>
          <w:color w:val="0432FF"/>
          <w:sz w:val="22"/>
          <w:szCs w:val="22"/>
        </w:rPr>
        <w:fldChar w:fldCharType="begin">
          <w:fldData xml:space="preserve">PEVuZE5vdGU+PENpdGU+PEF1dGhvcj5EdXJhbmQ8L0F1dGhvcj48WWVhcj4yMDE2PC9ZZWFyPjxS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</w:fldData>
        </w:fldChar>
      </w:r>
      <w:r w:rsidR="0012007A">
        <w:rPr>
          <w:rFonts w:ascii="Palatino" w:hAnsi="Palatino"/>
          <w:color w:val="0432FF"/>
          <w:sz w:val="22"/>
          <w:szCs w:val="22"/>
        </w:rPr>
        <w:instrText xml:space="preserve"> ADDIN EN.CITE.DATA </w:instrText>
      </w:r>
      <w:r w:rsidR="0012007A">
        <w:rPr>
          <w:rFonts w:ascii="Palatino" w:hAnsi="Palatino"/>
          <w:color w:val="0432FF"/>
          <w:sz w:val="22"/>
          <w:szCs w:val="22"/>
        </w:rPr>
      </w:r>
      <w:r w:rsidR="0012007A">
        <w:rPr>
          <w:rFonts w:ascii="Palatino" w:hAnsi="Palatino"/>
          <w:color w:val="0432FF"/>
          <w:sz w:val="22"/>
          <w:szCs w:val="22"/>
        </w:rPr>
        <w:fldChar w:fldCharType="end"/>
      </w:r>
      <w:r w:rsidR="0012007A">
        <w:rPr>
          <w:rFonts w:ascii="Palatino" w:hAnsi="Palatino"/>
          <w:color w:val="0432FF"/>
          <w:sz w:val="22"/>
          <w:szCs w:val="22"/>
        </w:rPr>
        <w:fldChar w:fldCharType="separate"/>
      </w:r>
      <w:r w:rsidR="0012007A">
        <w:rPr>
          <w:rFonts w:ascii="Palatino" w:hAnsi="Palatino"/>
          <w:noProof/>
          <w:color w:val="0432FF"/>
          <w:sz w:val="22"/>
          <w:szCs w:val="22"/>
        </w:rPr>
        <w:t>(9, 10)</w:t>
      </w:r>
      <w:r w:rsidR="0012007A">
        <w:rPr>
          <w:rFonts w:ascii="Palatino" w:hAnsi="Palatino"/>
          <w:color w:val="0432FF"/>
          <w:sz w:val="22"/>
          <w:szCs w:val="22"/>
        </w:rPr>
        <w:fldChar w:fldCharType="end"/>
      </w:r>
      <w:r w:rsidR="0012007A">
        <w:rPr>
          <w:rFonts w:ascii="Palatino" w:hAnsi="Palatino"/>
          <w:i/>
          <w:iCs/>
          <w:color w:val="0432FF"/>
          <w:sz w:val="22"/>
          <w:szCs w:val="22"/>
        </w:rPr>
        <w:t xml:space="preserve">, </w:t>
      </w:r>
      <w:r>
        <w:rPr>
          <w:rFonts w:ascii="Palatino" w:hAnsi="Palatino"/>
          <w:color w:val="0432FF"/>
          <w:sz w:val="22"/>
          <w:szCs w:val="22"/>
        </w:rPr>
        <w:t xml:space="preserve">which </w:t>
      </w:r>
      <w:r w:rsidRPr="00E568D8">
        <w:rPr>
          <w:rFonts w:ascii="Palatino" w:hAnsi="Palatino"/>
          <w:color w:val="0432FF"/>
          <w:sz w:val="22"/>
          <w:szCs w:val="22"/>
        </w:rPr>
        <w:t>does not detect short-range chromatin interactions</w:t>
      </w:r>
      <w:r>
        <w:rPr>
          <w:rFonts w:ascii="Palatino" w:hAnsi="Palatino"/>
          <w:color w:val="0432FF"/>
          <w:sz w:val="22"/>
          <w:szCs w:val="22"/>
        </w:rPr>
        <w:t xml:space="preserve">. From our Hi-C data, </w:t>
      </w:r>
      <w:r w:rsidRPr="00E568D8">
        <w:rPr>
          <w:rFonts w:ascii="Palatino" w:hAnsi="Palatino"/>
          <w:color w:val="0432FF"/>
          <w:sz w:val="22"/>
          <w:szCs w:val="22"/>
        </w:rPr>
        <w:t xml:space="preserve">the shortest distance of HICCUPs-identified chromatin loop is 70kb. In addition, </w:t>
      </w:r>
      <w:r>
        <w:rPr>
          <w:rFonts w:ascii="Palatino" w:hAnsi="Palatino"/>
          <w:color w:val="0432FF"/>
          <w:sz w:val="22"/>
          <w:szCs w:val="22"/>
        </w:rPr>
        <w:t>a high-confidence chromatin</w:t>
      </w:r>
      <w:r w:rsidRPr="00E568D8">
        <w:rPr>
          <w:rFonts w:ascii="Palatino" w:hAnsi="Palatino"/>
          <w:color w:val="0432FF"/>
          <w:sz w:val="22"/>
          <w:szCs w:val="22"/>
        </w:rPr>
        <w:t xml:space="preserve"> loop called by HICCUPs typically </w:t>
      </w:r>
      <w:r>
        <w:rPr>
          <w:rFonts w:ascii="Palatino" w:hAnsi="Palatino"/>
          <w:color w:val="0432FF"/>
          <w:sz w:val="22"/>
          <w:szCs w:val="22"/>
        </w:rPr>
        <w:t xml:space="preserve">does not depend on </w:t>
      </w:r>
      <w:r w:rsidRPr="00E568D8">
        <w:rPr>
          <w:rFonts w:ascii="Palatino" w:hAnsi="Palatino"/>
          <w:color w:val="0432FF"/>
          <w:sz w:val="22"/>
          <w:szCs w:val="22"/>
        </w:rPr>
        <w:t xml:space="preserve">a </w:t>
      </w:r>
      <w:r w:rsidRPr="00E568D8">
        <w:rPr>
          <w:rFonts w:ascii="Palatino" w:hAnsi="Palatino"/>
          <w:color w:val="0432FF"/>
          <w:sz w:val="22"/>
          <w:szCs w:val="22"/>
        </w:rPr>
        <w:lastRenderedPageBreak/>
        <w:t>single pixel</w:t>
      </w:r>
      <w:r>
        <w:rPr>
          <w:rFonts w:ascii="Palatino" w:hAnsi="Palatino"/>
          <w:color w:val="0432FF"/>
          <w:sz w:val="22"/>
          <w:szCs w:val="22"/>
        </w:rPr>
        <w:t xml:space="preserve"> on the diamond graph</w:t>
      </w:r>
      <w:r w:rsidRPr="00E568D8">
        <w:rPr>
          <w:rFonts w:ascii="Palatino" w:hAnsi="Palatino"/>
          <w:color w:val="0432FF"/>
          <w:sz w:val="22"/>
          <w:szCs w:val="22"/>
        </w:rPr>
        <w:t xml:space="preserve">, but </w:t>
      </w:r>
      <w:r>
        <w:rPr>
          <w:rFonts w:ascii="Palatino" w:hAnsi="Palatino"/>
          <w:color w:val="0432FF"/>
          <w:sz w:val="22"/>
          <w:szCs w:val="22"/>
        </w:rPr>
        <w:t xml:space="preserve">requires </w:t>
      </w:r>
      <w:r w:rsidRPr="00E568D8">
        <w:rPr>
          <w:rFonts w:ascii="Palatino" w:hAnsi="Palatino"/>
          <w:color w:val="0432FF"/>
          <w:sz w:val="22"/>
          <w:szCs w:val="22"/>
        </w:rPr>
        <w:t xml:space="preserve">5–20 </w:t>
      </w:r>
      <w:r>
        <w:rPr>
          <w:rFonts w:ascii="Palatino" w:hAnsi="Palatino"/>
          <w:color w:val="0432FF"/>
          <w:sz w:val="22"/>
          <w:szCs w:val="22"/>
        </w:rPr>
        <w:t xml:space="preserve">neighboring </w:t>
      </w:r>
      <w:r w:rsidRPr="00E568D8">
        <w:rPr>
          <w:rFonts w:ascii="Palatino" w:hAnsi="Palatino"/>
          <w:color w:val="0432FF"/>
          <w:sz w:val="22"/>
          <w:szCs w:val="22"/>
        </w:rPr>
        <w:t>pixels</w:t>
      </w:r>
      <w:r>
        <w:rPr>
          <w:rFonts w:ascii="Palatino" w:hAnsi="Palatino"/>
          <w:color w:val="0432FF"/>
          <w:sz w:val="22"/>
          <w:szCs w:val="22"/>
        </w:rPr>
        <w:t xml:space="preserve"> that support the interaction in the matrix </w:t>
      </w:r>
      <w:r w:rsidR="0012007A">
        <w:rPr>
          <w:rFonts w:ascii="Palatino" w:hAnsi="Palatino"/>
          <w:color w:val="0432FF"/>
          <w:sz w:val="22"/>
          <w:szCs w:val="22"/>
        </w:rPr>
        <w:fldChar w:fldCharType="begin">
          <w:fldData xml:space="preserve">PEVuZE5vdGU+PENpdGU+PEF1dGhvcj5SYW88L0F1dGhvcj48WWVhcj4yMDE0PC9ZZWFyPjxSZWNO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</w:fldData>
        </w:fldChar>
      </w:r>
      <w:r w:rsidR="0012007A">
        <w:rPr>
          <w:rFonts w:ascii="Palatino" w:hAnsi="Palatino"/>
          <w:color w:val="0432FF"/>
          <w:sz w:val="22"/>
          <w:szCs w:val="22"/>
        </w:rPr>
        <w:instrText xml:space="preserve"> ADDIN EN.CITE </w:instrText>
      </w:r>
      <w:r w:rsidR="0012007A">
        <w:rPr>
          <w:rFonts w:ascii="Palatino" w:hAnsi="Palatino"/>
          <w:color w:val="0432FF"/>
          <w:sz w:val="22"/>
          <w:szCs w:val="22"/>
        </w:rPr>
        <w:fldChar w:fldCharType="begin">
          <w:fldData xml:space="preserve">PEVuZE5vdGU+PENpdGU+PEF1dGhvcj5SYW88L0F1dGhvcj48WWVhcj4yMDE0PC9ZZWFyPjxSZWNO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</w:fldData>
        </w:fldChar>
      </w:r>
      <w:r w:rsidR="0012007A">
        <w:rPr>
          <w:rFonts w:ascii="Palatino" w:hAnsi="Palatino"/>
          <w:color w:val="0432FF"/>
          <w:sz w:val="22"/>
          <w:szCs w:val="22"/>
        </w:rPr>
        <w:instrText xml:space="preserve"> ADDIN EN.CITE.DATA </w:instrText>
      </w:r>
      <w:r w:rsidR="0012007A">
        <w:rPr>
          <w:rFonts w:ascii="Palatino" w:hAnsi="Palatino"/>
          <w:color w:val="0432FF"/>
          <w:sz w:val="22"/>
          <w:szCs w:val="22"/>
        </w:rPr>
      </w:r>
      <w:r w:rsidR="0012007A">
        <w:rPr>
          <w:rFonts w:ascii="Palatino" w:hAnsi="Palatino"/>
          <w:color w:val="0432FF"/>
          <w:sz w:val="22"/>
          <w:szCs w:val="22"/>
        </w:rPr>
        <w:fldChar w:fldCharType="end"/>
      </w:r>
      <w:r w:rsidR="0012007A">
        <w:rPr>
          <w:rFonts w:ascii="Palatino" w:hAnsi="Palatino"/>
          <w:color w:val="0432FF"/>
          <w:sz w:val="22"/>
          <w:szCs w:val="22"/>
        </w:rPr>
        <w:fldChar w:fldCharType="separate"/>
      </w:r>
      <w:r w:rsidR="0012007A">
        <w:rPr>
          <w:rFonts w:ascii="Palatino" w:hAnsi="Palatino"/>
          <w:noProof/>
          <w:color w:val="0432FF"/>
          <w:sz w:val="22"/>
          <w:szCs w:val="22"/>
        </w:rPr>
        <w:t>(10)</w:t>
      </w:r>
      <w:r w:rsidR="0012007A">
        <w:rPr>
          <w:rFonts w:ascii="Palatino" w:hAnsi="Palatino"/>
          <w:color w:val="0432FF"/>
          <w:sz w:val="22"/>
          <w:szCs w:val="22"/>
        </w:rPr>
        <w:fldChar w:fldCharType="end"/>
      </w:r>
      <w:r w:rsidR="0012007A">
        <w:rPr>
          <w:rFonts w:ascii="Palatino" w:hAnsi="Palatino"/>
          <w:color w:val="0432FF"/>
          <w:sz w:val="22"/>
          <w:szCs w:val="22"/>
        </w:rPr>
        <w:t xml:space="preserve">. </w:t>
      </w:r>
      <w:r w:rsidRPr="00E568D8">
        <w:rPr>
          <w:rFonts w:ascii="Palatino" w:hAnsi="Palatino"/>
          <w:color w:val="0432FF"/>
          <w:sz w:val="22"/>
          <w:szCs w:val="22"/>
        </w:rPr>
        <w:t>(</w:t>
      </w:r>
      <w:r w:rsidR="00EE64BA" w:rsidRPr="0012007A">
        <w:rPr>
          <w:rFonts w:ascii="Palatino" w:hAnsi="Palatino"/>
          <w:color w:val="0432FF"/>
          <w:sz w:val="22"/>
          <w:szCs w:val="22"/>
          <w:highlight w:val="yellow"/>
        </w:rPr>
        <w:t>This argument also applies to Fig. 1j as discussed above</w:t>
      </w:r>
      <w:r w:rsidR="0012007A">
        <w:rPr>
          <w:rFonts w:ascii="Palatino" w:hAnsi="Palatino"/>
          <w:color w:val="0432FF"/>
          <w:sz w:val="22"/>
          <w:szCs w:val="22"/>
        </w:rPr>
        <w:t>)</w:t>
      </w:r>
      <w:r w:rsidRPr="00E568D8">
        <w:rPr>
          <w:rFonts w:ascii="Palatino" w:hAnsi="Palatino"/>
          <w:color w:val="0432FF"/>
          <w:sz w:val="22"/>
          <w:szCs w:val="22"/>
        </w:rPr>
        <w:t xml:space="preserve">. </w:t>
      </w:r>
    </w:p>
    <w:p w14:paraId="3E95620A" w14:textId="06DB6ED0" w:rsidR="00E568D8" w:rsidRDefault="00E568D8" w:rsidP="00E568D8">
      <w:pPr>
        <w:rPr>
          <w:rFonts w:ascii="Palatino" w:hAnsi="Palatino"/>
          <w:color w:val="0432FF"/>
          <w:sz w:val="22"/>
          <w:szCs w:val="22"/>
        </w:rPr>
      </w:pPr>
      <w:r>
        <w:rPr>
          <w:rFonts w:ascii="Palatino" w:hAnsi="Palatino"/>
          <w:color w:val="0432FF"/>
          <w:sz w:val="22"/>
          <w:szCs w:val="22"/>
        </w:rPr>
        <w:t xml:space="preserve"> </w:t>
      </w:r>
    </w:p>
    <w:p w14:paraId="7A5A9417" w14:textId="77777777" w:rsidR="000E307A" w:rsidRDefault="000E307A" w:rsidP="000D7C6C">
      <w:pPr>
        <w:rPr>
          <w:rFonts w:ascii="Palatino" w:hAnsi="Palatino"/>
          <w:color w:val="0432FF"/>
          <w:sz w:val="22"/>
          <w:szCs w:val="22"/>
        </w:rPr>
      </w:pPr>
      <w:r>
        <w:rPr>
          <w:rFonts w:ascii="Palatino" w:hAnsi="Palatino"/>
          <w:color w:val="0432FF"/>
          <w:sz w:val="22"/>
          <w:szCs w:val="22"/>
        </w:rPr>
        <w:t xml:space="preserve">We share the same interest as the reviewer, in defining an architectural role in regulation of known Tcf1/Lef1 target genes. The </w:t>
      </w:r>
      <w:r w:rsidRPr="000E307A">
        <w:rPr>
          <w:rFonts w:ascii="Palatino" w:hAnsi="Palatino"/>
          <w:i/>
          <w:iCs/>
          <w:color w:val="0432FF"/>
          <w:sz w:val="22"/>
          <w:szCs w:val="22"/>
        </w:rPr>
        <w:t>Prdm1</w:t>
      </w:r>
      <w:r>
        <w:rPr>
          <w:rFonts w:ascii="Palatino" w:hAnsi="Palatino"/>
          <w:color w:val="0432FF"/>
          <w:sz w:val="22"/>
          <w:szCs w:val="22"/>
        </w:rPr>
        <w:t xml:space="preserve"> and </w:t>
      </w:r>
      <w:r w:rsidRPr="000E307A">
        <w:rPr>
          <w:rFonts w:ascii="Palatino" w:hAnsi="Palatino"/>
          <w:i/>
          <w:iCs/>
          <w:color w:val="0432FF"/>
          <w:sz w:val="22"/>
          <w:szCs w:val="22"/>
        </w:rPr>
        <w:t>Cd4</w:t>
      </w:r>
      <w:r>
        <w:rPr>
          <w:rFonts w:ascii="Palatino" w:hAnsi="Palatino"/>
          <w:color w:val="0432FF"/>
          <w:sz w:val="22"/>
          <w:szCs w:val="22"/>
        </w:rPr>
        <w:t xml:space="preserve"> genes encompasses 20.4 kb and 23.5 kb, respectively. The Prdm1 upstream silencer, as defined by DNase-seq and H3K27ac ChIPseq data (Fig. 5b, c) is 24 kb away. In all these cases, </w:t>
      </w:r>
      <w:r w:rsidRPr="00E568D8">
        <w:rPr>
          <w:rFonts w:ascii="Palatino" w:hAnsi="Palatino"/>
          <w:color w:val="0432FF"/>
          <w:sz w:val="22"/>
          <w:szCs w:val="22"/>
        </w:rPr>
        <w:t xml:space="preserve">the distance between </w:t>
      </w:r>
      <w:r>
        <w:rPr>
          <w:rFonts w:ascii="Palatino" w:hAnsi="Palatino"/>
          <w:color w:val="0432FF"/>
          <w:sz w:val="22"/>
          <w:szCs w:val="22"/>
        </w:rPr>
        <w:t xml:space="preserve">key regulatory elements and gene promoters </w:t>
      </w:r>
      <w:r w:rsidRPr="00E568D8">
        <w:rPr>
          <w:rFonts w:ascii="Palatino" w:hAnsi="Palatino"/>
          <w:color w:val="0432FF"/>
          <w:sz w:val="22"/>
          <w:szCs w:val="22"/>
        </w:rPr>
        <w:t>is not large enough to be sufficiently resolved for identification of chromatin loops.</w:t>
      </w:r>
      <w:r>
        <w:rPr>
          <w:rFonts w:ascii="Palatino" w:hAnsi="Palatino"/>
          <w:color w:val="0432FF"/>
          <w:sz w:val="22"/>
          <w:szCs w:val="22"/>
        </w:rPr>
        <w:t xml:space="preserve"> As displayed in diamond graphs for the genes below, although there are discernible, isolated pixels showing a difference between WT and dKO CD8 T cells, those differences do not meet the stringent statistical criteria to be identified as differential chromatin loops.</w:t>
      </w:r>
    </w:p>
    <w:p w14:paraId="4D0A2151" w14:textId="5791403F" w:rsidR="00CA36A7" w:rsidRDefault="000E307A" w:rsidP="000D7C6C">
      <w:pPr>
        <w:rPr>
          <w:rFonts w:ascii="Palatino" w:hAnsi="Palatino"/>
          <w:color w:val="0432FF"/>
          <w:sz w:val="22"/>
          <w:szCs w:val="22"/>
        </w:rPr>
      </w:pPr>
      <w:r>
        <w:rPr>
          <w:rFonts w:ascii="Palatino" w:hAnsi="Palatino"/>
          <w:color w:val="0432FF"/>
          <w:sz w:val="22"/>
          <w:szCs w:val="22"/>
        </w:rPr>
        <w:t xml:space="preserve"> </w:t>
      </w:r>
      <w:r w:rsidRPr="00E568D8">
        <w:rPr>
          <w:rFonts w:ascii="Palatino" w:hAnsi="Palatino"/>
          <w:noProof/>
          <w:color w:val="0432FF"/>
          <w:sz w:val="22"/>
          <w:szCs w:val="22"/>
        </w:rPr>
        <w:drawing>
          <wp:inline distT="0" distB="0" distL="0" distR="0" wp14:anchorId="0515153A" wp14:editId="14DC03FA">
            <wp:extent cx="5486400" cy="287743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77430"/>
                    </a:xfrm>
                    <a:prstGeom prst="rect">
                      <a:avLst/>
                    </a:prstGeom>
                  </pic:spPr>
                </pic:pic>
              </a:graphicData>
            </a:graphic>
          </wp:inline>
        </w:drawing>
      </w:r>
    </w:p>
    <w:p w14:paraId="38F195A2" w14:textId="77777777" w:rsidR="007C726E" w:rsidRDefault="007C726E" w:rsidP="000D7C6C">
      <w:pPr>
        <w:rPr>
          <w:rFonts w:ascii="Palatino" w:hAnsi="Palatino"/>
          <w:color w:val="0432FF"/>
          <w:sz w:val="22"/>
          <w:szCs w:val="22"/>
        </w:rPr>
      </w:pPr>
    </w:p>
    <w:p w14:paraId="6B612B3D" w14:textId="42C2036F" w:rsidR="007B6D95" w:rsidRDefault="007C726E" w:rsidP="000D7C6C">
      <w:pPr>
        <w:rPr>
          <w:rFonts w:ascii="Palatino" w:hAnsi="Palatino"/>
          <w:color w:val="0432FF"/>
          <w:sz w:val="22"/>
          <w:szCs w:val="22"/>
        </w:rPr>
      </w:pPr>
      <w:r>
        <w:rPr>
          <w:rFonts w:ascii="Palatino" w:hAnsi="Palatino"/>
          <w:color w:val="0432FF"/>
          <w:sz w:val="22"/>
          <w:szCs w:val="22"/>
        </w:rPr>
        <w:t>On the other hand, we did reliably detect long range interaction</w:t>
      </w:r>
      <w:r w:rsidR="009750C8">
        <w:rPr>
          <w:rFonts w:ascii="Palatino" w:hAnsi="Palatino"/>
          <w:color w:val="0432FF"/>
          <w:sz w:val="22"/>
          <w:szCs w:val="22"/>
        </w:rPr>
        <w:t>s</w:t>
      </w:r>
      <w:r>
        <w:rPr>
          <w:rFonts w:ascii="Palatino" w:hAnsi="Palatino"/>
          <w:color w:val="0432FF"/>
          <w:sz w:val="22"/>
          <w:szCs w:val="22"/>
        </w:rPr>
        <w:t xml:space="preserve"> </w:t>
      </w:r>
      <w:r w:rsidR="000E307A">
        <w:rPr>
          <w:rFonts w:ascii="Palatino" w:hAnsi="Palatino"/>
          <w:color w:val="0432FF"/>
          <w:sz w:val="22"/>
          <w:szCs w:val="22"/>
        </w:rPr>
        <w:t>at the</w:t>
      </w:r>
      <w:r>
        <w:rPr>
          <w:rFonts w:ascii="Palatino" w:hAnsi="Palatino"/>
          <w:color w:val="0432FF"/>
          <w:sz w:val="22"/>
          <w:szCs w:val="22"/>
        </w:rPr>
        <w:t xml:space="preserve"> Myb and Ccl3,4,5 </w:t>
      </w:r>
      <w:r w:rsidR="000E307A">
        <w:rPr>
          <w:rFonts w:ascii="Palatino" w:hAnsi="Palatino"/>
          <w:color w:val="0432FF"/>
          <w:sz w:val="22"/>
          <w:szCs w:val="22"/>
        </w:rPr>
        <w:t>genes, where</w:t>
      </w:r>
      <w:r>
        <w:rPr>
          <w:rFonts w:ascii="Palatino" w:hAnsi="Palatino"/>
          <w:color w:val="0432FF"/>
          <w:sz w:val="22"/>
          <w:szCs w:val="22"/>
        </w:rPr>
        <w:t xml:space="preserve"> profound alterations in chromatin topology </w:t>
      </w:r>
      <w:r w:rsidR="007B6D95">
        <w:rPr>
          <w:rFonts w:ascii="Palatino" w:hAnsi="Palatino"/>
          <w:color w:val="0432FF"/>
          <w:sz w:val="22"/>
          <w:szCs w:val="22"/>
        </w:rPr>
        <w:t xml:space="preserve">were observed </w:t>
      </w:r>
      <w:r>
        <w:rPr>
          <w:rFonts w:ascii="Palatino" w:hAnsi="Palatino"/>
          <w:color w:val="0432FF"/>
          <w:sz w:val="22"/>
          <w:szCs w:val="22"/>
        </w:rPr>
        <w:t xml:space="preserve">in dKO CD8+ T cells. </w:t>
      </w:r>
      <w:r w:rsidR="00850BAA">
        <w:rPr>
          <w:rFonts w:ascii="Palatino" w:hAnsi="Palatino"/>
          <w:color w:val="0432FF"/>
          <w:sz w:val="22"/>
          <w:szCs w:val="22"/>
        </w:rPr>
        <w:t xml:space="preserve">Although these genes were not the known target genes of Tcf1/Lef1, following the recommendations of the reviewer and </w:t>
      </w:r>
      <w:r w:rsidR="000E307A">
        <w:rPr>
          <w:rFonts w:ascii="Palatino" w:hAnsi="Palatino"/>
          <w:color w:val="0432FF"/>
          <w:sz w:val="22"/>
          <w:szCs w:val="22"/>
        </w:rPr>
        <w:t>other</w:t>
      </w:r>
      <w:r w:rsidR="00850BAA">
        <w:rPr>
          <w:rFonts w:ascii="Palatino" w:hAnsi="Palatino"/>
          <w:color w:val="0432FF"/>
          <w:sz w:val="22"/>
          <w:szCs w:val="22"/>
        </w:rPr>
        <w:t xml:space="preserve"> referees, we were able to validate </w:t>
      </w:r>
      <w:r w:rsidR="000E307A">
        <w:rPr>
          <w:rFonts w:ascii="Palatino" w:hAnsi="Palatino"/>
          <w:color w:val="0432FF"/>
          <w:sz w:val="22"/>
          <w:szCs w:val="22"/>
        </w:rPr>
        <w:t>that these Tcf1/Lef1-dependent architectural changes affect</w:t>
      </w:r>
      <w:r w:rsidR="007B6D95">
        <w:rPr>
          <w:rFonts w:ascii="Palatino" w:hAnsi="Palatino"/>
          <w:color w:val="0432FF"/>
          <w:sz w:val="22"/>
          <w:szCs w:val="22"/>
        </w:rPr>
        <w:t xml:space="preserve"> their protein expression (Fig. 8e and S8b). Using an in vivo infection model, we further demonstrated that </w:t>
      </w:r>
      <w:r w:rsidR="00850BAA">
        <w:rPr>
          <w:rFonts w:ascii="Palatino" w:hAnsi="Palatino"/>
          <w:color w:val="0432FF"/>
          <w:sz w:val="22"/>
          <w:szCs w:val="22"/>
        </w:rPr>
        <w:t>diminished Myb expression in the dKO CD8 T cells at least partly account for the defect</w:t>
      </w:r>
      <w:r w:rsidR="007B6D95">
        <w:rPr>
          <w:rFonts w:ascii="Palatino" w:hAnsi="Palatino"/>
          <w:color w:val="0432FF"/>
          <w:sz w:val="22"/>
          <w:szCs w:val="22"/>
        </w:rPr>
        <w:t xml:space="preserve">s in proliferative capacity </w:t>
      </w:r>
      <w:r w:rsidR="00850BAA">
        <w:rPr>
          <w:rFonts w:ascii="Palatino" w:hAnsi="Palatino"/>
          <w:color w:val="0432FF"/>
          <w:sz w:val="22"/>
          <w:szCs w:val="22"/>
        </w:rPr>
        <w:t xml:space="preserve">of </w:t>
      </w:r>
      <w:r w:rsidR="007B6D95">
        <w:rPr>
          <w:rFonts w:ascii="Palatino" w:hAnsi="Palatino"/>
          <w:color w:val="0432FF"/>
          <w:sz w:val="22"/>
          <w:szCs w:val="22"/>
        </w:rPr>
        <w:t xml:space="preserve">activated antigen-specific dKO </w:t>
      </w:r>
      <w:r w:rsidR="00850BAA">
        <w:rPr>
          <w:rFonts w:ascii="Palatino" w:hAnsi="Palatino"/>
          <w:color w:val="0432FF"/>
          <w:sz w:val="22"/>
          <w:szCs w:val="22"/>
        </w:rPr>
        <w:t xml:space="preserve">CD8+ T cells </w:t>
      </w:r>
      <w:r w:rsidR="007B6D95">
        <w:rPr>
          <w:rFonts w:ascii="Palatino" w:hAnsi="Palatino"/>
          <w:color w:val="0432FF"/>
          <w:sz w:val="22"/>
          <w:szCs w:val="22"/>
        </w:rPr>
        <w:t xml:space="preserve">(Fig. 8g-k) </w:t>
      </w:r>
      <w:r w:rsidR="00543513">
        <w:rPr>
          <w:rFonts w:ascii="Palatino" w:hAnsi="Palatino"/>
          <w:color w:val="0432FF"/>
          <w:sz w:val="22"/>
          <w:szCs w:val="22"/>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543513">
        <w:rPr>
          <w:rFonts w:ascii="Palatino" w:hAnsi="Palatino"/>
          <w:color w:val="0432FF"/>
          <w:sz w:val="22"/>
          <w:szCs w:val="22"/>
        </w:rPr>
        <w:instrText xml:space="preserve"> ADDIN EN.CITE </w:instrText>
      </w:r>
      <w:r w:rsidR="00543513">
        <w:rPr>
          <w:rFonts w:ascii="Palatino" w:hAnsi="Palatino"/>
          <w:color w:val="0432FF"/>
          <w:sz w:val="22"/>
          <w:szCs w:val="22"/>
        </w:rPr>
        <w:fldChar w:fldCharType="begin">
          <w:fldData xml:space="preserve">PEVuZE5vdGU+PENpdGU+PEF1dGhvcj5HYXV0YW08L0F1dGhvcj48WWVhcj4yMDE5PC9ZZWFyPjxS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</w:fldData>
        </w:fldChar>
      </w:r>
      <w:r w:rsidR="00543513">
        <w:rPr>
          <w:rFonts w:ascii="Palatino" w:hAnsi="Palatino"/>
          <w:color w:val="0432FF"/>
          <w:sz w:val="22"/>
          <w:szCs w:val="22"/>
        </w:rPr>
        <w:instrText xml:space="preserve"> ADDIN EN.CITE.DATA </w:instrText>
      </w:r>
      <w:r w:rsidR="00543513">
        <w:rPr>
          <w:rFonts w:ascii="Palatino" w:hAnsi="Palatino"/>
          <w:color w:val="0432FF"/>
          <w:sz w:val="22"/>
          <w:szCs w:val="22"/>
        </w:rPr>
      </w:r>
      <w:r w:rsidR="00543513">
        <w:rPr>
          <w:rFonts w:ascii="Palatino" w:hAnsi="Palatino"/>
          <w:color w:val="0432FF"/>
          <w:sz w:val="22"/>
          <w:szCs w:val="22"/>
        </w:rPr>
        <w:fldChar w:fldCharType="end"/>
      </w:r>
      <w:r w:rsidR="00543513">
        <w:rPr>
          <w:rFonts w:ascii="Palatino" w:hAnsi="Palatino"/>
          <w:color w:val="0432FF"/>
          <w:sz w:val="22"/>
          <w:szCs w:val="22"/>
        </w:rPr>
        <w:fldChar w:fldCharType="separate"/>
      </w:r>
      <w:r w:rsidR="00543513">
        <w:rPr>
          <w:rFonts w:ascii="Palatino" w:hAnsi="Palatino"/>
          <w:noProof/>
          <w:color w:val="0432FF"/>
          <w:sz w:val="22"/>
          <w:szCs w:val="22"/>
        </w:rPr>
        <w:t>(6)</w:t>
      </w:r>
      <w:r w:rsidR="00543513">
        <w:rPr>
          <w:rFonts w:ascii="Palatino" w:hAnsi="Palatino"/>
          <w:color w:val="0432FF"/>
          <w:sz w:val="22"/>
          <w:szCs w:val="22"/>
        </w:rPr>
        <w:fldChar w:fldCharType="end"/>
      </w:r>
      <w:r w:rsidR="00850BAA">
        <w:rPr>
          <w:rFonts w:ascii="Palatino" w:hAnsi="Palatino"/>
          <w:color w:val="0432FF"/>
          <w:sz w:val="22"/>
          <w:szCs w:val="22"/>
        </w:rPr>
        <w:t xml:space="preserve">. </w:t>
      </w:r>
    </w:p>
    <w:p w14:paraId="59CFF7D4" w14:textId="77777777" w:rsidR="007B6D95" w:rsidRDefault="007B6D95" w:rsidP="000D7C6C">
      <w:pPr>
        <w:rPr>
          <w:rFonts w:ascii="Palatino" w:hAnsi="Palatino"/>
          <w:color w:val="0432FF"/>
          <w:sz w:val="22"/>
          <w:szCs w:val="22"/>
        </w:rPr>
      </w:pPr>
    </w:p>
    <w:p w14:paraId="47CCCA5C" w14:textId="71D129CD" w:rsidR="00FB0289" w:rsidRDefault="007718C3" w:rsidP="000D7C6C">
      <w:pPr>
        <w:rPr>
          <w:rFonts w:ascii="Palatino" w:hAnsi="Palatino"/>
          <w:color w:val="0432FF"/>
          <w:sz w:val="22"/>
          <w:szCs w:val="22"/>
        </w:rPr>
      </w:pPr>
      <w:r>
        <w:rPr>
          <w:rFonts w:ascii="Palatino" w:hAnsi="Palatino"/>
          <w:color w:val="0432FF"/>
          <w:sz w:val="22"/>
          <w:szCs w:val="22"/>
        </w:rPr>
        <w:t xml:space="preserve">These new findings demonstrate </w:t>
      </w:r>
      <w:r w:rsidR="00AC0E31">
        <w:rPr>
          <w:rFonts w:ascii="Palatino" w:hAnsi="Palatino"/>
          <w:color w:val="0432FF"/>
          <w:sz w:val="22"/>
          <w:szCs w:val="22"/>
        </w:rPr>
        <w:t xml:space="preserve">the usefulness of mapping chromatin topological changes in identifying novel, biologically relevant regulatory circuits controlled by Tcf1/Lef1. Admittedly, many genes identified this way do not have </w:t>
      </w:r>
      <w:r w:rsidR="007B6D95">
        <w:rPr>
          <w:rFonts w:ascii="Palatino" w:hAnsi="Palatino"/>
          <w:color w:val="0432FF"/>
          <w:sz w:val="22"/>
          <w:szCs w:val="22"/>
        </w:rPr>
        <w:t>known</w:t>
      </w:r>
      <w:r w:rsidR="00AC0E31">
        <w:rPr>
          <w:rFonts w:ascii="Palatino" w:hAnsi="Palatino"/>
          <w:color w:val="0432FF"/>
          <w:sz w:val="22"/>
          <w:szCs w:val="22"/>
        </w:rPr>
        <w:t xml:space="preserve"> function in T cell biology at present, but they may become useful resource for future studies as our knowledge on T cells expands.</w:t>
      </w:r>
    </w:p>
    <w:p w14:paraId="18FE0EB7" w14:textId="44436C94" w:rsidR="000D7C6C" w:rsidRPr="000D7C6C" w:rsidRDefault="000D7C6C" w:rsidP="000D7C6C">
      <w:pPr>
        <w:rPr>
          <w:rFonts w:ascii="Palatino" w:eastAsia="Times New Roman" w:hAnsi="Palatino" w:cs="Times New Roman"/>
          <w:sz w:val="22"/>
          <w:szCs w:val="22"/>
        </w:rPr>
      </w:pPr>
      <w:r w:rsidRPr="000D7C6C">
        <w:rPr>
          <w:rFonts w:ascii="Palatino" w:eastAsia="Times New Roman" w:hAnsi="Palatino" w:cs="Arial"/>
          <w:color w:val="222222"/>
          <w:sz w:val="22"/>
          <w:szCs w:val="22"/>
        </w:rPr>
        <w:br/>
      </w:r>
      <w:r w:rsidRPr="002E3F22">
        <w:rPr>
          <w:rFonts w:ascii="Palatino" w:eastAsia="Times New Roman" w:hAnsi="Palatino" w:cs="Arial"/>
          <w:b/>
          <w:bCs/>
          <w:i/>
          <w:iCs/>
          <w:color w:val="222222"/>
          <w:sz w:val="22"/>
          <w:szCs w:val="22"/>
          <w:shd w:val="clear" w:color="auto" w:fill="FFFFFF"/>
        </w:rPr>
        <w:t xml:space="preserve">Major point 5. The authors generated mouse mutants with ablation of two binding sites in Prdm1 that are associated with unchanged or reduced ChrAcc at these positions in DKO T cells and either reduce or enhance Prdm1 expression. Using these </w:t>
      </w:r>
      <w:proofErr w:type="gramStart"/>
      <w:r w:rsidRPr="002E3F22">
        <w:rPr>
          <w:rFonts w:ascii="Palatino" w:eastAsia="Times New Roman" w:hAnsi="Palatino" w:cs="Arial"/>
          <w:b/>
          <w:bCs/>
          <w:i/>
          <w:iCs/>
          <w:color w:val="222222"/>
          <w:sz w:val="22"/>
          <w:szCs w:val="22"/>
          <w:shd w:val="clear" w:color="auto" w:fill="FFFFFF"/>
        </w:rPr>
        <w:t>mice</w:t>
      </w:r>
      <w:proofErr w:type="gramEnd"/>
      <w:r w:rsidRPr="002E3F22">
        <w:rPr>
          <w:rFonts w:ascii="Palatino" w:eastAsia="Times New Roman" w:hAnsi="Palatino" w:cs="Arial"/>
          <w:b/>
          <w:bCs/>
          <w:i/>
          <w:iCs/>
          <w:color w:val="222222"/>
          <w:sz w:val="22"/>
          <w:szCs w:val="22"/>
          <w:shd w:val="clear" w:color="auto" w:fill="FFFFFF"/>
        </w:rPr>
        <w:t xml:space="preserve"> they could directly test the suggested interpretation that Tcf1 acts as a pioneer factor via bending of chromatin, increasing accessibility locally and allowing looping and altered chromatin topology, which through interaction with other transcription factors can then have very different impacts on the gene expression</w:t>
      </w:r>
      <w:r w:rsidRPr="000D7C6C">
        <w:rPr>
          <w:rFonts w:ascii="Palatino" w:eastAsia="Times New Roman" w:hAnsi="Palatino" w:cs="Arial"/>
          <w:color w:val="222222"/>
          <w:sz w:val="22"/>
          <w:szCs w:val="22"/>
          <w:shd w:val="clear" w:color="auto" w:fill="FFFFFF"/>
        </w:rPr>
        <w:t>.</w:t>
      </w:r>
    </w:p>
    <w:p w14:paraId="14E5001B" w14:textId="3E44AA79" w:rsidR="005E6ECC" w:rsidRDefault="00C21843">
      <w:pPr>
        <w:rPr>
          <w:rFonts w:ascii="Palatino" w:hAnsi="Palatino"/>
          <w:sz w:val="22"/>
          <w:szCs w:val="22"/>
        </w:rPr>
      </w:pPr>
    </w:p>
    <w:p w14:paraId="00F78412" w14:textId="2BB4F531" w:rsidR="004A1D23" w:rsidRDefault="003C0A0B">
      <w:pPr>
        <w:rPr>
          <w:rFonts w:ascii="Palatino" w:hAnsi="Palatino"/>
          <w:color w:val="0432FF"/>
          <w:sz w:val="22"/>
          <w:szCs w:val="22"/>
        </w:rPr>
      </w:pPr>
      <w:r w:rsidRPr="003C0A0B">
        <w:rPr>
          <w:rFonts w:ascii="Palatino" w:hAnsi="Palatino"/>
          <w:color w:val="0432FF"/>
          <w:sz w:val="22"/>
          <w:szCs w:val="22"/>
        </w:rPr>
        <w:t xml:space="preserve">We understand the reviewer’s </w:t>
      </w:r>
      <w:r w:rsidR="008C788D">
        <w:rPr>
          <w:rFonts w:ascii="Palatino" w:hAnsi="Palatino"/>
          <w:color w:val="0432FF"/>
          <w:sz w:val="22"/>
          <w:szCs w:val="22"/>
        </w:rPr>
        <w:t xml:space="preserve">recommendation, </w:t>
      </w:r>
      <w:r w:rsidR="004A1D23">
        <w:rPr>
          <w:rFonts w:ascii="Palatino" w:hAnsi="Palatino"/>
          <w:color w:val="0432FF"/>
          <w:sz w:val="22"/>
          <w:szCs w:val="22"/>
        </w:rPr>
        <w:t>which is fine idea</w:t>
      </w:r>
      <w:r w:rsidR="004E35A7">
        <w:rPr>
          <w:rFonts w:ascii="Palatino" w:hAnsi="Palatino"/>
          <w:color w:val="0432FF"/>
          <w:sz w:val="22"/>
          <w:szCs w:val="22"/>
        </w:rPr>
        <w:t xml:space="preserve">. </w:t>
      </w:r>
      <w:r w:rsidR="004A1D23">
        <w:rPr>
          <w:rFonts w:ascii="Palatino" w:hAnsi="Palatino"/>
          <w:color w:val="0432FF"/>
          <w:sz w:val="22"/>
          <w:szCs w:val="22"/>
        </w:rPr>
        <w:t xml:space="preserve">As discussed in our response to Major Point #4, due to resolution limitation from the current Hi-C protocol, small size of the Prdm1 gene (20.4 kb) and the relatively short distance of the upstream regulatory element (24 kb), </w:t>
      </w:r>
      <w:r w:rsidR="004A1D23">
        <w:rPr>
          <w:rFonts w:ascii="Palatino" w:hAnsi="Palatino"/>
          <w:color w:val="0432FF"/>
          <w:sz w:val="22"/>
          <w:szCs w:val="22"/>
        </w:rPr>
        <w:t xml:space="preserve">a conclusive difference in element-promoter interaction cannot be </w:t>
      </w:r>
      <w:r w:rsidR="004A1D23">
        <w:rPr>
          <w:rFonts w:ascii="Palatino" w:hAnsi="Palatino"/>
          <w:color w:val="0432FF"/>
          <w:sz w:val="22"/>
          <w:szCs w:val="22"/>
        </w:rPr>
        <w:t xml:space="preserve">conclusively </w:t>
      </w:r>
      <w:r w:rsidR="004A1D23">
        <w:rPr>
          <w:rFonts w:ascii="Palatino" w:hAnsi="Palatino"/>
          <w:color w:val="0432FF"/>
          <w:sz w:val="22"/>
          <w:szCs w:val="22"/>
        </w:rPr>
        <w:t>observed between WT and Tcf1/Lef1 dKO cells.</w:t>
      </w:r>
      <w:r w:rsidR="004A1D23">
        <w:rPr>
          <w:rFonts w:ascii="Palatino" w:hAnsi="Palatino"/>
          <w:color w:val="0432FF"/>
          <w:sz w:val="22"/>
          <w:szCs w:val="22"/>
        </w:rPr>
        <w:t xml:space="preserve"> Please also refer to the diamond graph shown above. </w:t>
      </w:r>
      <w:r w:rsidR="004A1D23">
        <w:rPr>
          <w:rFonts w:ascii="Palatino" w:hAnsi="Palatino"/>
          <w:color w:val="0432FF"/>
          <w:sz w:val="22"/>
          <w:szCs w:val="22"/>
        </w:rPr>
        <w:t xml:space="preserve">This </w:t>
      </w:r>
      <w:r w:rsidR="004A1D23">
        <w:rPr>
          <w:rFonts w:ascii="Palatino" w:hAnsi="Palatino"/>
          <w:color w:val="0432FF"/>
          <w:sz w:val="22"/>
          <w:szCs w:val="22"/>
        </w:rPr>
        <w:t>would</w:t>
      </w:r>
      <w:r w:rsidR="004A1D23">
        <w:rPr>
          <w:rFonts w:ascii="Palatino" w:hAnsi="Palatino"/>
          <w:color w:val="0432FF"/>
          <w:sz w:val="22"/>
          <w:szCs w:val="22"/>
        </w:rPr>
        <w:t xml:space="preserve"> likely</w:t>
      </w:r>
      <w:r w:rsidR="004A1D23">
        <w:rPr>
          <w:rFonts w:ascii="Palatino" w:hAnsi="Palatino"/>
          <w:color w:val="0432FF"/>
          <w:sz w:val="22"/>
          <w:szCs w:val="22"/>
        </w:rPr>
        <w:t xml:space="preserve"> be</w:t>
      </w:r>
      <w:r w:rsidR="004A1D23">
        <w:rPr>
          <w:rFonts w:ascii="Palatino" w:hAnsi="Palatino"/>
          <w:color w:val="0432FF"/>
          <w:sz w:val="22"/>
          <w:szCs w:val="22"/>
        </w:rPr>
        <w:t xml:space="preserve"> the case for Prdm1 element mutant cells. On page xx lines xx, we acknowledged this limitation, and discuss the necessity of increasing HiC resolution for more accurate assessment of short-range interactions.</w:t>
      </w:r>
      <w:r w:rsidR="00C24136">
        <w:rPr>
          <w:rFonts w:ascii="Palatino" w:hAnsi="Palatino"/>
          <w:color w:val="0432FF"/>
          <w:sz w:val="22"/>
          <w:szCs w:val="22"/>
        </w:rPr>
        <w:t xml:space="preserve"> </w:t>
      </w:r>
      <w:r w:rsidR="008C788D">
        <w:rPr>
          <w:rFonts w:ascii="Palatino" w:hAnsi="Palatino"/>
          <w:color w:val="0432FF"/>
          <w:sz w:val="22"/>
          <w:szCs w:val="22"/>
        </w:rPr>
        <w:t>We also commented on that Tcf1/Lef1 could use combinatorial mechanisms for target gene regulation such as Myb, but do not necessarily deploy all the mechanisms for each target. On a positive note, through mapping of ChrAcc and H3K27ac state, we were able to identify a Tcf1/Lef1-dependent silencer for controlling Prdm1 expression in naïve CD8+ T cells.</w:t>
      </w:r>
    </w:p>
    <w:p w14:paraId="3B592DDA" w14:textId="6740E766" w:rsidR="00C24136" w:rsidRDefault="00C24136">
      <w:pPr>
        <w:rPr>
          <w:rFonts w:ascii="Palatino" w:hAnsi="Palatino"/>
          <w:color w:val="0432FF"/>
          <w:sz w:val="22"/>
          <w:szCs w:val="22"/>
        </w:rPr>
      </w:pPr>
    </w:p>
    <w:p w14:paraId="3FFA20C7" w14:textId="77777777" w:rsidR="00C24136" w:rsidRDefault="00C24136">
      <w:pPr>
        <w:rPr>
          <w:rFonts w:ascii="Palatino" w:hAnsi="Palatino"/>
          <w:color w:val="0432FF"/>
          <w:sz w:val="22"/>
          <w:szCs w:val="22"/>
        </w:rPr>
      </w:pPr>
    </w:p>
    <w:p w14:paraId="30D6BCAF" w14:textId="77777777" w:rsidR="004A1D23" w:rsidRDefault="004A1D23">
      <w:pPr>
        <w:rPr>
          <w:rFonts w:ascii="Palatino" w:hAnsi="Palatino"/>
          <w:color w:val="0432FF"/>
          <w:sz w:val="22"/>
          <w:szCs w:val="22"/>
        </w:rPr>
      </w:pPr>
    </w:p>
    <w:p w14:paraId="720A8361" w14:textId="77777777" w:rsidR="003C0A0B" w:rsidRDefault="003C0A0B">
      <w:pPr>
        <w:rPr>
          <w:rFonts w:ascii="Palatino" w:hAnsi="Palatino"/>
          <w:color w:val="0432FF"/>
          <w:sz w:val="22"/>
          <w:szCs w:val="22"/>
        </w:rPr>
      </w:pPr>
    </w:p>
    <w:p w14:paraId="3622A78D" w14:textId="77777777" w:rsidR="00AA3189" w:rsidRDefault="00AA3189">
      <w:pPr>
        <w:rPr>
          <w:rFonts w:ascii="Palatino" w:hAnsi="Palatino"/>
          <w:b/>
          <w:bCs/>
          <w:sz w:val="22"/>
          <w:szCs w:val="22"/>
        </w:rPr>
      </w:pPr>
      <w:r>
        <w:rPr>
          <w:rFonts w:ascii="Palatino" w:hAnsi="Palatino"/>
          <w:b/>
          <w:bCs/>
          <w:sz w:val="22"/>
          <w:szCs w:val="22"/>
        </w:rPr>
        <w:br w:type="page"/>
      </w:r>
    </w:p>
    <w:p w14:paraId="0D4B3804" w14:textId="6A829B45" w:rsidR="003C0A0B" w:rsidRDefault="00AA3189">
      <w:pPr>
        <w:rPr>
          <w:rFonts w:ascii="Palatino" w:hAnsi="Palatino"/>
          <w:sz w:val="22"/>
          <w:szCs w:val="22"/>
        </w:rPr>
      </w:pPr>
      <w:r w:rsidRPr="00AA3189">
        <w:rPr>
          <w:rFonts w:ascii="Palatino" w:hAnsi="Palatino"/>
          <w:b/>
          <w:bCs/>
          <w:sz w:val="22"/>
          <w:szCs w:val="22"/>
        </w:rPr>
        <w:lastRenderedPageBreak/>
        <w:t>References</w:t>
      </w:r>
      <w:r>
        <w:rPr>
          <w:rFonts w:ascii="Palatino" w:hAnsi="Palatino"/>
          <w:sz w:val="22"/>
          <w:szCs w:val="22"/>
        </w:rPr>
        <w:t xml:space="preserve"> associated with point-by-point response:</w:t>
      </w:r>
    </w:p>
    <w:p w14:paraId="2F8B981C" w14:textId="19572F2F" w:rsidR="00AA3189" w:rsidRDefault="00AA3189">
      <w:pPr>
        <w:rPr>
          <w:rFonts w:ascii="Palatino" w:hAnsi="Palatino"/>
          <w:sz w:val="22"/>
          <w:szCs w:val="22"/>
        </w:rPr>
      </w:pPr>
    </w:p>
    <w:p w14:paraId="645DF7F1" w14:textId="77777777" w:rsidR="00543513" w:rsidRPr="00543513" w:rsidRDefault="008C43E1" w:rsidP="00543513">
      <w:pPr>
        <w:pStyle w:val="EndNoteBibliography"/>
        <w:ind w:left="720" w:hanging="720"/>
        <w:rPr>
          <w:noProof/>
        </w:rPr>
      </w:pPr>
      <w:r>
        <w:rPr>
          <w:rFonts w:ascii="Palatino" w:hAnsi="Palatino"/>
          <w:sz w:val="22"/>
          <w:szCs w:val="22"/>
        </w:rPr>
        <w:fldChar w:fldCharType="begin"/>
      </w:r>
      <w:r>
        <w:rPr>
          <w:rFonts w:ascii="Palatino" w:hAnsi="Palatino"/>
          <w:sz w:val="22"/>
          <w:szCs w:val="22"/>
        </w:rPr>
        <w:instrText xml:space="preserve"> ADDIN EN.REFLIST </w:instrText>
      </w:r>
      <w:r>
        <w:rPr>
          <w:rFonts w:ascii="Palatino" w:hAnsi="Palatino"/>
          <w:sz w:val="22"/>
          <w:szCs w:val="22"/>
        </w:rPr>
        <w:fldChar w:fldCharType="separate"/>
      </w:r>
      <w:r w:rsidR="00543513" w:rsidRPr="00543513">
        <w:rPr>
          <w:noProof/>
        </w:rPr>
        <w:t>1.</w:t>
      </w:r>
      <w:r w:rsidR="00543513" w:rsidRPr="00543513">
        <w:rPr>
          <w:noProof/>
        </w:rPr>
        <w:tab/>
        <w:t xml:space="preserve">Shan Q, Zeng Z, Xing S, Li F, Hartwig SM, Gullicksrud JA, et al. The transcription factor Runx3 guards cytotoxic CD8(+) effector T cells against deviation towards follicular helper T cell lineage. </w:t>
      </w:r>
      <w:r w:rsidR="00543513" w:rsidRPr="00543513">
        <w:rPr>
          <w:i/>
          <w:noProof/>
        </w:rPr>
        <w:t>Nat Immunol.</w:t>
      </w:r>
      <w:r w:rsidR="00543513" w:rsidRPr="00543513">
        <w:rPr>
          <w:noProof/>
        </w:rPr>
        <w:t xml:space="preserve"> 2017;18(8):931-9.</w:t>
      </w:r>
    </w:p>
    <w:p w14:paraId="0FC66DD4" w14:textId="77777777" w:rsidR="00543513" w:rsidRPr="00543513" w:rsidRDefault="00543513" w:rsidP="00543513">
      <w:pPr>
        <w:pStyle w:val="EndNoteBibliography"/>
        <w:ind w:left="720" w:hanging="720"/>
        <w:rPr>
          <w:noProof/>
        </w:rPr>
      </w:pPr>
      <w:r w:rsidRPr="00543513">
        <w:rPr>
          <w:noProof/>
        </w:rPr>
        <w:t>2.</w:t>
      </w:r>
      <w:r w:rsidRPr="00543513">
        <w:rPr>
          <w:noProof/>
        </w:rPr>
        <w:tab/>
        <w:t xml:space="preserve">Milner JJ, Toma C, Yu B, Zhang K, Omilusik K, Phan AT, et al. Runx3 programs CD8(+) T cell residency in non-lymphoid tissues and tumours. </w:t>
      </w:r>
      <w:r w:rsidRPr="00543513">
        <w:rPr>
          <w:i/>
          <w:noProof/>
        </w:rPr>
        <w:t>Nature.</w:t>
      </w:r>
      <w:r w:rsidRPr="00543513">
        <w:rPr>
          <w:noProof/>
        </w:rPr>
        <w:t xml:space="preserve"> 2017;552(7684):253-7.</w:t>
      </w:r>
    </w:p>
    <w:p w14:paraId="54D5C7DC" w14:textId="77777777" w:rsidR="00543513" w:rsidRPr="00543513" w:rsidRDefault="00543513" w:rsidP="00543513">
      <w:pPr>
        <w:pStyle w:val="EndNoteBibliography"/>
        <w:ind w:left="720" w:hanging="720"/>
        <w:rPr>
          <w:noProof/>
        </w:rPr>
      </w:pPr>
      <w:r w:rsidRPr="00543513">
        <w:rPr>
          <w:noProof/>
        </w:rPr>
        <w:t>3.</w:t>
      </w:r>
      <w:r w:rsidRPr="00543513">
        <w:rPr>
          <w:noProof/>
        </w:rPr>
        <w:tab/>
        <w:t xml:space="preserve">Zhao DM, Yu S, Zhou X, Haring JS, Held W, Badovinac VP, et al. Constitutive activation of Wnt signaling favors generation of memory CD8 T cells. </w:t>
      </w:r>
      <w:r w:rsidRPr="00543513">
        <w:rPr>
          <w:i/>
          <w:noProof/>
        </w:rPr>
        <w:t>J Immunol.</w:t>
      </w:r>
      <w:r w:rsidRPr="00543513">
        <w:rPr>
          <w:noProof/>
        </w:rPr>
        <w:t xml:space="preserve"> 2010;184(3):1191-9.</w:t>
      </w:r>
    </w:p>
    <w:p w14:paraId="5747E93F" w14:textId="77777777" w:rsidR="00543513" w:rsidRPr="00543513" w:rsidRDefault="00543513" w:rsidP="00543513">
      <w:pPr>
        <w:pStyle w:val="EndNoteBibliography"/>
        <w:ind w:left="720" w:hanging="720"/>
        <w:rPr>
          <w:noProof/>
        </w:rPr>
      </w:pPr>
      <w:r w:rsidRPr="00543513">
        <w:rPr>
          <w:noProof/>
        </w:rPr>
        <w:t>4.</w:t>
      </w:r>
      <w:r w:rsidRPr="00543513">
        <w:rPr>
          <w:noProof/>
        </w:rPr>
        <w:tab/>
        <w:t xml:space="preserve">Jeannet G, Boudousquie C, Gardiol N, Kang J, Huelsken J, and Held W. Essential role of the Wnt pathway effector Tcf-1 for the establishment of functional CD8 T cell memory. </w:t>
      </w:r>
      <w:r w:rsidRPr="00543513">
        <w:rPr>
          <w:i/>
          <w:noProof/>
        </w:rPr>
        <w:t>Proc Natl Acad Sci U S A.</w:t>
      </w:r>
      <w:r w:rsidRPr="00543513">
        <w:rPr>
          <w:noProof/>
        </w:rPr>
        <w:t xml:space="preserve"> 2010;107(21):9777-82.</w:t>
      </w:r>
    </w:p>
    <w:p w14:paraId="39FA1EBD" w14:textId="77777777" w:rsidR="00543513" w:rsidRPr="00543513" w:rsidRDefault="00543513" w:rsidP="00543513">
      <w:pPr>
        <w:pStyle w:val="EndNoteBibliography"/>
        <w:ind w:left="720" w:hanging="720"/>
        <w:rPr>
          <w:noProof/>
        </w:rPr>
      </w:pPr>
      <w:r w:rsidRPr="00543513">
        <w:rPr>
          <w:noProof/>
        </w:rPr>
        <w:t>5.</w:t>
      </w:r>
      <w:r w:rsidRPr="00543513">
        <w:rPr>
          <w:noProof/>
        </w:rPr>
        <w:tab/>
        <w:t xml:space="preserve">Danilo M, Chennupati V, Silva JG, Siegert S, and Held W. Suppression of Tcf1 by Inflammatory Cytokines Facilitates Effector CD8 T Cell Differentiation. </w:t>
      </w:r>
      <w:r w:rsidRPr="00543513">
        <w:rPr>
          <w:i/>
          <w:noProof/>
        </w:rPr>
        <w:t>Cell Rep.</w:t>
      </w:r>
      <w:r w:rsidRPr="00543513">
        <w:rPr>
          <w:noProof/>
        </w:rPr>
        <w:t xml:space="preserve"> 2018;22(8):2107-17.</w:t>
      </w:r>
    </w:p>
    <w:p w14:paraId="56BAD48F" w14:textId="77777777" w:rsidR="00543513" w:rsidRPr="00543513" w:rsidRDefault="00543513" w:rsidP="00543513">
      <w:pPr>
        <w:pStyle w:val="EndNoteBibliography"/>
        <w:ind w:left="720" w:hanging="720"/>
        <w:rPr>
          <w:noProof/>
        </w:rPr>
      </w:pPr>
      <w:r w:rsidRPr="00543513">
        <w:rPr>
          <w:noProof/>
        </w:rPr>
        <w:t>6.</w:t>
      </w:r>
      <w:r w:rsidRPr="00543513">
        <w:rPr>
          <w:noProof/>
        </w:rPr>
        <w:tab/>
        <w:t xml:space="preserve">Gautam S, Fioravanti J, Zhu W, Le Gall JB, Brohawn P, Lacey NE, et al. The transcription factor c-Myb regulates CD8(+) T cell stemness and antitumor immunity. </w:t>
      </w:r>
      <w:r w:rsidRPr="00543513">
        <w:rPr>
          <w:i/>
          <w:noProof/>
        </w:rPr>
        <w:t>Nat Immunol.</w:t>
      </w:r>
      <w:r w:rsidRPr="00543513">
        <w:rPr>
          <w:noProof/>
        </w:rPr>
        <w:t xml:space="preserve"> 2019;20(3):337-49.</w:t>
      </w:r>
    </w:p>
    <w:p w14:paraId="3467215D" w14:textId="77777777" w:rsidR="00543513" w:rsidRPr="00543513" w:rsidRDefault="00543513" w:rsidP="00543513">
      <w:pPr>
        <w:pStyle w:val="EndNoteBibliography"/>
        <w:ind w:left="720" w:hanging="720"/>
        <w:rPr>
          <w:noProof/>
        </w:rPr>
      </w:pPr>
      <w:r w:rsidRPr="00543513">
        <w:rPr>
          <w:noProof/>
        </w:rPr>
        <w:t>7.</w:t>
      </w:r>
      <w:r w:rsidRPr="00543513">
        <w:rPr>
          <w:noProof/>
        </w:rPr>
        <w:tab/>
        <w:t xml:space="preserve">Schubert LA, Jeffery E, Zhang Y, Ramsdell F, and Ziegler SF. Scurfin (FOXP3) acts as a repressor of transcription and regulates T cell activation. </w:t>
      </w:r>
      <w:r w:rsidRPr="00543513">
        <w:rPr>
          <w:i/>
          <w:noProof/>
        </w:rPr>
        <w:t>J Biol Chem.</w:t>
      </w:r>
      <w:r w:rsidRPr="00543513">
        <w:rPr>
          <w:noProof/>
        </w:rPr>
        <w:t xml:space="preserve"> 2001;276(40):37672-9.</w:t>
      </w:r>
    </w:p>
    <w:p w14:paraId="5570FFE8" w14:textId="77777777" w:rsidR="00543513" w:rsidRPr="00543513" w:rsidRDefault="00543513" w:rsidP="00543513">
      <w:pPr>
        <w:pStyle w:val="EndNoteBibliography"/>
        <w:ind w:left="720" w:hanging="720"/>
        <w:rPr>
          <w:noProof/>
        </w:rPr>
      </w:pPr>
      <w:r w:rsidRPr="00543513">
        <w:rPr>
          <w:noProof/>
        </w:rPr>
        <w:t>8.</w:t>
      </w:r>
      <w:r w:rsidRPr="00543513">
        <w:rPr>
          <w:noProof/>
        </w:rPr>
        <w:tab/>
        <w:t xml:space="preserve">Xu Z, Xing S, Shan Q, Gullicksrud JA, Bair TB, Du Y, et al. Cutting Edge: beta-Catenin-Interacting Tcf1 Isoforms Are Essential for Thymocyte Survival but Dispensable for Thymic Maturation Transitions. </w:t>
      </w:r>
      <w:r w:rsidRPr="00543513">
        <w:rPr>
          <w:i/>
          <w:noProof/>
        </w:rPr>
        <w:t>J Immunol.</w:t>
      </w:r>
      <w:r w:rsidRPr="00543513">
        <w:rPr>
          <w:noProof/>
        </w:rPr>
        <w:t xml:space="preserve"> 2017;198(9):3404-9.</w:t>
      </w:r>
    </w:p>
    <w:p w14:paraId="3AA35147" w14:textId="77777777" w:rsidR="00543513" w:rsidRPr="00543513" w:rsidRDefault="00543513" w:rsidP="00543513">
      <w:pPr>
        <w:pStyle w:val="EndNoteBibliography"/>
        <w:ind w:left="720" w:hanging="720"/>
        <w:rPr>
          <w:noProof/>
        </w:rPr>
      </w:pPr>
      <w:r w:rsidRPr="00543513">
        <w:rPr>
          <w:noProof/>
        </w:rPr>
        <w:t>9.</w:t>
      </w:r>
      <w:r w:rsidRPr="00543513">
        <w:rPr>
          <w:noProof/>
        </w:rPr>
        <w:tab/>
        <w:t xml:space="preserve">Durand NC, Shamim MS, Machol I, Rao SS, Huntley MH, Lander ES, et al. Juicer Provides a One-Click System for Analyzing Loop-Resolution Hi-C Experiments. </w:t>
      </w:r>
      <w:r w:rsidRPr="00543513">
        <w:rPr>
          <w:i/>
          <w:noProof/>
        </w:rPr>
        <w:t>Cell Syst.</w:t>
      </w:r>
      <w:r w:rsidRPr="00543513">
        <w:rPr>
          <w:noProof/>
        </w:rPr>
        <w:t xml:space="preserve"> 2016;3(1):95-8.</w:t>
      </w:r>
    </w:p>
    <w:p w14:paraId="77E7A130" w14:textId="77777777" w:rsidR="00543513" w:rsidRPr="00543513" w:rsidRDefault="00543513" w:rsidP="00543513">
      <w:pPr>
        <w:pStyle w:val="EndNoteBibliography"/>
        <w:ind w:left="720" w:hanging="720"/>
        <w:rPr>
          <w:noProof/>
        </w:rPr>
      </w:pPr>
      <w:r w:rsidRPr="00543513">
        <w:rPr>
          <w:noProof/>
        </w:rPr>
        <w:t>10.</w:t>
      </w:r>
      <w:r w:rsidRPr="00543513">
        <w:rPr>
          <w:noProof/>
        </w:rPr>
        <w:tab/>
        <w:t xml:space="preserve">Rao SS, Huntley MH, Durand NC, Stamenova EK, Bochkov ID, Robinson JT, et al. A 3D map of the human genome at kilobase resolution reveals principles of chromatin looping. </w:t>
      </w:r>
      <w:r w:rsidRPr="00543513">
        <w:rPr>
          <w:i/>
          <w:noProof/>
        </w:rPr>
        <w:t>Cell.</w:t>
      </w:r>
      <w:r w:rsidRPr="00543513">
        <w:rPr>
          <w:noProof/>
        </w:rPr>
        <w:t xml:space="preserve"> 2014;159(7):1665-80.</w:t>
      </w:r>
    </w:p>
    <w:p w14:paraId="40B9DCB7" w14:textId="2671D43B" w:rsidR="00AA3189" w:rsidRPr="000D7C6C" w:rsidRDefault="008C43E1">
      <w:pPr>
        <w:rPr>
          <w:rFonts w:ascii="Palatino" w:hAnsi="Palatino"/>
          <w:sz w:val="22"/>
          <w:szCs w:val="22"/>
        </w:rPr>
      </w:pPr>
      <w:r>
        <w:rPr>
          <w:rFonts w:ascii="Palatino" w:hAnsi="Palatino"/>
          <w:sz w:val="22"/>
          <w:szCs w:val="22"/>
        </w:rPr>
        <w:fldChar w:fldCharType="end"/>
      </w:r>
    </w:p>
    <w:sectPr w:rsidR="00AA3189" w:rsidRPr="000D7C6C" w:rsidSect="007B6807">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BAA76" w14:textId="77777777" w:rsidR="00C21843" w:rsidRDefault="00C21843" w:rsidP="000D7C6C">
      <w:r>
        <w:separator/>
      </w:r>
    </w:p>
  </w:endnote>
  <w:endnote w:type="continuationSeparator" w:id="0">
    <w:p w14:paraId="50C9A7EA" w14:textId="77777777" w:rsidR="00C21843" w:rsidRDefault="00C21843" w:rsidP="000D7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w:altName w:val="﷽﷽﷽﷽﷽﷽﷽﷽"/>
    <w:panose1 w:val="00000000000000000000"/>
    <w:charset w:val="4D"/>
    <w:family w:val="auto"/>
    <w:pitch w:val="variable"/>
    <w:sig w:usb0="A00002FF" w:usb1="7800205A" w:usb2="14600000" w:usb3="00000000" w:csb0="00000193"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6225229"/>
      <w:docPartObj>
        <w:docPartGallery w:val="Page Numbers (Bottom of Page)"/>
        <w:docPartUnique/>
      </w:docPartObj>
    </w:sdtPr>
    <w:sdtEndPr>
      <w:rPr>
        <w:rStyle w:val="PageNumber"/>
      </w:rPr>
    </w:sdtEndPr>
    <w:sdtContent>
      <w:p w14:paraId="41C23DFD" w14:textId="12A6E173" w:rsidR="000D7C6C" w:rsidRDefault="000D7C6C" w:rsidP="008965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CA96A3" w14:textId="77777777" w:rsidR="000D7C6C" w:rsidRDefault="000D7C6C" w:rsidP="000D7C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Palatino" w:hAnsi="Palatino"/>
        <w:sz w:val="21"/>
        <w:szCs w:val="21"/>
      </w:rPr>
      <w:id w:val="1095523775"/>
      <w:docPartObj>
        <w:docPartGallery w:val="Page Numbers (Bottom of Page)"/>
        <w:docPartUnique/>
      </w:docPartObj>
    </w:sdtPr>
    <w:sdtEndPr>
      <w:rPr>
        <w:rStyle w:val="PageNumber"/>
      </w:rPr>
    </w:sdtEndPr>
    <w:sdtContent>
      <w:p w14:paraId="75BEFD22" w14:textId="64FF0B1D" w:rsidR="000D7C6C" w:rsidRPr="000D7C6C" w:rsidRDefault="000D7C6C" w:rsidP="008965F6">
        <w:pPr>
          <w:pStyle w:val="Footer"/>
          <w:framePr w:wrap="none" w:vAnchor="text" w:hAnchor="margin" w:xAlign="right" w:y="1"/>
          <w:rPr>
            <w:rStyle w:val="PageNumber"/>
            <w:rFonts w:ascii="Palatino" w:hAnsi="Palatino"/>
            <w:sz w:val="21"/>
            <w:szCs w:val="21"/>
          </w:rPr>
        </w:pPr>
        <w:r w:rsidRPr="000D7C6C">
          <w:rPr>
            <w:rStyle w:val="PageNumber"/>
            <w:rFonts w:ascii="Palatino" w:hAnsi="Palatino"/>
            <w:sz w:val="21"/>
            <w:szCs w:val="21"/>
          </w:rPr>
          <w:fldChar w:fldCharType="begin"/>
        </w:r>
        <w:r w:rsidRPr="000D7C6C">
          <w:rPr>
            <w:rStyle w:val="PageNumber"/>
            <w:rFonts w:ascii="Palatino" w:hAnsi="Palatino"/>
            <w:sz w:val="21"/>
            <w:szCs w:val="21"/>
          </w:rPr>
          <w:instrText xml:space="preserve"> PAGE </w:instrText>
        </w:r>
        <w:r w:rsidRPr="000D7C6C">
          <w:rPr>
            <w:rStyle w:val="PageNumber"/>
            <w:rFonts w:ascii="Palatino" w:hAnsi="Palatino"/>
            <w:sz w:val="21"/>
            <w:szCs w:val="21"/>
          </w:rPr>
          <w:fldChar w:fldCharType="separate"/>
        </w:r>
        <w:r w:rsidRPr="000D7C6C">
          <w:rPr>
            <w:rStyle w:val="PageNumber"/>
            <w:rFonts w:ascii="Palatino" w:hAnsi="Palatino"/>
            <w:noProof/>
            <w:sz w:val="21"/>
            <w:szCs w:val="21"/>
          </w:rPr>
          <w:t>1</w:t>
        </w:r>
        <w:r w:rsidRPr="000D7C6C">
          <w:rPr>
            <w:rStyle w:val="PageNumber"/>
            <w:rFonts w:ascii="Palatino" w:hAnsi="Palatino"/>
            <w:sz w:val="21"/>
            <w:szCs w:val="21"/>
          </w:rPr>
          <w:fldChar w:fldCharType="end"/>
        </w:r>
      </w:p>
    </w:sdtContent>
  </w:sdt>
  <w:p w14:paraId="5528194D" w14:textId="77777777" w:rsidR="000D7C6C" w:rsidRDefault="000D7C6C" w:rsidP="000D7C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509C5" w14:textId="77777777" w:rsidR="00C21843" w:rsidRDefault="00C21843" w:rsidP="000D7C6C">
      <w:r>
        <w:separator/>
      </w:r>
    </w:p>
  </w:footnote>
  <w:footnote w:type="continuationSeparator" w:id="0">
    <w:p w14:paraId="65221897" w14:textId="77777777" w:rsidR="00C21843" w:rsidRDefault="00C21843" w:rsidP="000D7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E3DF2"/>
    <w:multiLevelType w:val="hybridMultilevel"/>
    <w:tmpl w:val="3314F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355D51"/>
    <w:multiLevelType w:val="hybridMultilevel"/>
    <w:tmpl w:val="3314F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356D2"/>
    <w:multiLevelType w:val="hybridMultilevel"/>
    <w:tmpl w:val="087A86A4"/>
    <w:lvl w:ilvl="0" w:tplc="3FA29E72">
      <w:start w:val="1"/>
      <w:numFmt w:val="decimal"/>
      <w:lvlText w:val="%1."/>
      <w:lvlJc w:val="left"/>
      <w:pPr>
        <w:ind w:left="720" w:hanging="360"/>
      </w:pPr>
      <w:rPr>
        <w:rFonts w:hint="default"/>
        <w:b w:val="0"/>
        <w:color w:val="0432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CC3D6B"/>
    <w:multiLevelType w:val="multilevel"/>
    <w:tmpl w:val="F598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B310E"/>
    <w:multiLevelType w:val="hybridMultilevel"/>
    <w:tmpl w:val="77B28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50980"/>
    <w:multiLevelType w:val="hybridMultilevel"/>
    <w:tmpl w:val="91ACE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3D54FC"/>
    <w:multiLevelType w:val="multilevel"/>
    <w:tmpl w:val="13A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0"/>
  </w:num>
  <w:num w:numId="4">
    <w:abstractNumId w:val="2"/>
  </w:num>
  <w:num w:numId="5">
    <w:abstractNumId w:val="5"/>
  </w:num>
  <w:num w:numId="6">
    <w:abstractNumId w:val="4"/>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Xue, HaiHui">
    <w15:presenceInfo w15:providerId="AD" w15:userId="S::haihui.xue@hackensackumc.org::6f4e2991-8ec7-4aec-9e40-ef977ac770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Clinical Investigation&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fddr9re6fvzzwervxhvx9w3vepre5e0xs5e&quot;&gt;Tcf1 2020 review&lt;record-ids&gt;&lt;item&gt;28&lt;/item&gt;&lt;item&gt;38&lt;/item&gt;&lt;item&gt;90&lt;/item&gt;&lt;item&gt;92&lt;/item&gt;&lt;item&gt;94&lt;/item&gt;&lt;item&gt;193&lt;/item&gt;&lt;item&gt;267&lt;/item&gt;&lt;item&gt;273&lt;/item&gt;&lt;item&gt;274&lt;/item&gt;&lt;item&gt;275&lt;/item&gt;&lt;/record-ids&gt;&lt;/item&gt;&lt;/Libraries&gt;"/>
  </w:docVars>
  <w:rsids>
    <w:rsidRoot w:val="000D7C6C"/>
    <w:rsid w:val="000327FC"/>
    <w:rsid w:val="00035AA9"/>
    <w:rsid w:val="00041912"/>
    <w:rsid w:val="00044123"/>
    <w:rsid w:val="00064C8F"/>
    <w:rsid w:val="00081A82"/>
    <w:rsid w:val="000B3344"/>
    <w:rsid w:val="000C5B5E"/>
    <w:rsid w:val="000D2B49"/>
    <w:rsid w:val="000D7C6C"/>
    <w:rsid w:val="000E11B4"/>
    <w:rsid w:val="000E307A"/>
    <w:rsid w:val="0010347E"/>
    <w:rsid w:val="0010683D"/>
    <w:rsid w:val="00113555"/>
    <w:rsid w:val="0012007A"/>
    <w:rsid w:val="001315F0"/>
    <w:rsid w:val="0014541D"/>
    <w:rsid w:val="00145672"/>
    <w:rsid w:val="00155CFC"/>
    <w:rsid w:val="00162FD1"/>
    <w:rsid w:val="001710CB"/>
    <w:rsid w:val="0019750A"/>
    <w:rsid w:val="00197621"/>
    <w:rsid w:val="001B258B"/>
    <w:rsid w:val="001B513B"/>
    <w:rsid w:val="001B6C7E"/>
    <w:rsid w:val="001C6009"/>
    <w:rsid w:val="001E3AF9"/>
    <w:rsid w:val="001E5FF3"/>
    <w:rsid w:val="001F0011"/>
    <w:rsid w:val="001F2C3B"/>
    <w:rsid w:val="00206D29"/>
    <w:rsid w:val="00210B38"/>
    <w:rsid w:val="00217E9D"/>
    <w:rsid w:val="00243CE7"/>
    <w:rsid w:val="002611C9"/>
    <w:rsid w:val="00261480"/>
    <w:rsid w:val="0027499E"/>
    <w:rsid w:val="00281ED8"/>
    <w:rsid w:val="00284351"/>
    <w:rsid w:val="00293160"/>
    <w:rsid w:val="00296E69"/>
    <w:rsid w:val="002B07E0"/>
    <w:rsid w:val="002E3F22"/>
    <w:rsid w:val="002E4D2D"/>
    <w:rsid w:val="002F3C79"/>
    <w:rsid w:val="00303B76"/>
    <w:rsid w:val="003107A0"/>
    <w:rsid w:val="003112E0"/>
    <w:rsid w:val="00320288"/>
    <w:rsid w:val="003204AC"/>
    <w:rsid w:val="00332F4F"/>
    <w:rsid w:val="003332D7"/>
    <w:rsid w:val="00336744"/>
    <w:rsid w:val="0033698E"/>
    <w:rsid w:val="00373669"/>
    <w:rsid w:val="003A0880"/>
    <w:rsid w:val="003B24D9"/>
    <w:rsid w:val="003C0A0B"/>
    <w:rsid w:val="003F301B"/>
    <w:rsid w:val="00404F2C"/>
    <w:rsid w:val="0041593F"/>
    <w:rsid w:val="0043007B"/>
    <w:rsid w:val="00431ED5"/>
    <w:rsid w:val="00436CF3"/>
    <w:rsid w:val="0045439D"/>
    <w:rsid w:val="0046331C"/>
    <w:rsid w:val="0046387B"/>
    <w:rsid w:val="004708BC"/>
    <w:rsid w:val="00476A0E"/>
    <w:rsid w:val="00486593"/>
    <w:rsid w:val="00486A63"/>
    <w:rsid w:val="004A1D23"/>
    <w:rsid w:val="004B549D"/>
    <w:rsid w:val="004C55B0"/>
    <w:rsid w:val="004E35A7"/>
    <w:rsid w:val="004F1450"/>
    <w:rsid w:val="00505E61"/>
    <w:rsid w:val="00543513"/>
    <w:rsid w:val="00545C78"/>
    <w:rsid w:val="00556A64"/>
    <w:rsid w:val="005808AD"/>
    <w:rsid w:val="00595996"/>
    <w:rsid w:val="005C44DD"/>
    <w:rsid w:val="00601045"/>
    <w:rsid w:val="00601FB0"/>
    <w:rsid w:val="00606008"/>
    <w:rsid w:val="00634387"/>
    <w:rsid w:val="00645BE9"/>
    <w:rsid w:val="006568D2"/>
    <w:rsid w:val="0066439C"/>
    <w:rsid w:val="00664542"/>
    <w:rsid w:val="00676018"/>
    <w:rsid w:val="00684D81"/>
    <w:rsid w:val="00691373"/>
    <w:rsid w:val="00693330"/>
    <w:rsid w:val="006949EA"/>
    <w:rsid w:val="006A3809"/>
    <w:rsid w:val="006C60B1"/>
    <w:rsid w:val="006E7558"/>
    <w:rsid w:val="006F26F2"/>
    <w:rsid w:val="0071727B"/>
    <w:rsid w:val="007270C1"/>
    <w:rsid w:val="00735889"/>
    <w:rsid w:val="00764A7E"/>
    <w:rsid w:val="007718C3"/>
    <w:rsid w:val="00772DC2"/>
    <w:rsid w:val="00775298"/>
    <w:rsid w:val="007B6807"/>
    <w:rsid w:val="007B6D95"/>
    <w:rsid w:val="007C726E"/>
    <w:rsid w:val="007D00B4"/>
    <w:rsid w:val="007D7D80"/>
    <w:rsid w:val="007F32AE"/>
    <w:rsid w:val="00800B8C"/>
    <w:rsid w:val="008119EE"/>
    <w:rsid w:val="00850BAA"/>
    <w:rsid w:val="00896FD6"/>
    <w:rsid w:val="008A6051"/>
    <w:rsid w:val="008B7741"/>
    <w:rsid w:val="008C43E1"/>
    <w:rsid w:val="008C788D"/>
    <w:rsid w:val="008E1034"/>
    <w:rsid w:val="00923A5A"/>
    <w:rsid w:val="00951337"/>
    <w:rsid w:val="00953295"/>
    <w:rsid w:val="00955CB3"/>
    <w:rsid w:val="00955CFD"/>
    <w:rsid w:val="009617FB"/>
    <w:rsid w:val="009750C8"/>
    <w:rsid w:val="009752C0"/>
    <w:rsid w:val="00990A73"/>
    <w:rsid w:val="009A4616"/>
    <w:rsid w:val="009B4745"/>
    <w:rsid w:val="009C0155"/>
    <w:rsid w:val="009C2177"/>
    <w:rsid w:val="009C6913"/>
    <w:rsid w:val="009C7D89"/>
    <w:rsid w:val="009E1781"/>
    <w:rsid w:val="009E3568"/>
    <w:rsid w:val="009F7C45"/>
    <w:rsid w:val="00A14B28"/>
    <w:rsid w:val="00A254F6"/>
    <w:rsid w:val="00A35C79"/>
    <w:rsid w:val="00A532FA"/>
    <w:rsid w:val="00A624A2"/>
    <w:rsid w:val="00A6508B"/>
    <w:rsid w:val="00A65BC8"/>
    <w:rsid w:val="00A66559"/>
    <w:rsid w:val="00A70989"/>
    <w:rsid w:val="00A72C25"/>
    <w:rsid w:val="00A776CB"/>
    <w:rsid w:val="00A85ED3"/>
    <w:rsid w:val="00AA3189"/>
    <w:rsid w:val="00AB3870"/>
    <w:rsid w:val="00AC0E31"/>
    <w:rsid w:val="00AC2C70"/>
    <w:rsid w:val="00AF1B16"/>
    <w:rsid w:val="00B00E6A"/>
    <w:rsid w:val="00B139DE"/>
    <w:rsid w:val="00B40EA7"/>
    <w:rsid w:val="00B63C27"/>
    <w:rsid w:val="00B909F0"/>
    <w:rsid w:val="00B9366F"/>
    <w:rsid w:val="00B94D76"/>
    <w:rsid w:val="00B9629B"/>
    <w:rsid w:val="00BA7AC5"/>
    <w:rsid w:val="00BC0824"/>
    <w:rsid w:val="00C02D1D"/>
    <w:rsid w:val="00C05F63"/>
    <w:rsid w:val="00C21843"/>
    <w:rsid w:val="00C24136"/>
    <w:rsid w:val="00C606A0"/>
    <w:rsid w:val="00C8504F"/>
    <w:rsid w:val="00C90270"/>
    <w:rsid w:val="00C92073"/>
    <w:rsid w:val="00CA21DD"/>
    <w:rsid w:val="00CA36A7"/>
    <w:rsid w:val="00CA673B"/>
    <w:rsid w:val="00CC1A32"/>
    <w:rsid w:val="00CD2DCC"/>
    <w:rsid w:val="00CF2849"/>
    <w:rsid w:val="00CF6760"/>
    <w:rsid w:val="00D05EFF"/>
    <w:rsid w:val="00D06724"/>
    <w:rsid w:val="00D068AF"/>
    <w:rsid w:val="00D259F5"/>
    <w:rsid w:val="00D33319"/>
    <w:rsid w:val="00D4670D"/>
    <w:rsid w:val="00D570D8"/>
    <w:rsid w:val="00D57F00"/>
    <w:rsid w:val="00D609BC"/>
    <w:rsid w:val="00D70F95"/>
    <w:rsid w:val="00D82172"/>
    <w:rsid w:val="00D84ADF"/>
    <w:rsid w:val="00DA0A62"/>
    <w:rsid w:val="00DA371E"/>
    <w:rsid w:val="00DC0D49"/>
    <w:rsid w:val="00DE42B2"/>
    <w:rsid w:val="00E056D1"/>
    <w:rsid w:val="00E117BA"/>
    <w:rsid w:val="00E16DB7"/>
    <w:rsid w:val="00E568D8"/>
    <w:rsid w:val="00E72B89"/>
    <w:rsid w:val="00E743C3"/>
    <w:rsid w:val="00E828AB"/>
    <w:rsid w:val="00EB15BE"/>
    <w:rsid w:val="00EB2642"/>
    <w:rsid w:val="00EE64BA"/>
    <w:rsid w:val="00EF5F1C"/>
    <w:rsid w:val="00EF7EC7"/>
    <w:rsid w:val="00F12EDD"/>
    <w:rsid w:val="00F30A53"/>
    <w:rsid w:val="00F31995"/>
    <w:rsid w:val="00F61D94"/>
    <w:rsid w:val="00F70651"/>
    <w:rsid w:val="00F72681"/>
    <w:rsid w:val="00F81021"/>
    <w:rsid w:val="00F84BC5"/>
    <w:rsid w:val="00F936E2"/>
    <w:rsid w:val="00FA46AF"/>
    <w:rsid w:val="00FB0289"/>
    <w:rsid w:val="00FB7CBF"/>
    <w:rsid w:val="00FC04FB"/>
    <w:rsid w:val="00FC2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5AAE1"/>
  <w15:chartTrackingRefBased/>
  <w15:docId w15:val="{7B57E56C-B802-BF4D-9B28-7E051ED22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C6C"/>
    <w:pPr>
      <w:tabs>
        <w:tab w:val="center" w:pos="4680"/>
        <w:tab w:val="right" w:pos="9360"/>
      </w:tabs>
    </w:pPr>
  </w:style>
  <w:style w:type="character" w:customStyle="1" w:styleId="HeaderChar">
    <w:name w:val="Header Char"/>
    <w:basedOn w:val="DefaultParagraphFont"/>
    <w:link w:val="Header"/>
    <w:uiPriority w:val="99"/>
    <w:rsid w:val="000D7C6C"/>
  </w:style>
  <w:style w:type="paragraph" w:styleId="Footer">
    <w:name w:val="footer"/>
    <w:basedOn w:val="Normal"/>
    <w:link w:val="FooterChar"/>
    <w:uiPriority w:val="99"/>
    <w:unhideWhenUsed/>
    <w:rsid w:val="000D7C6C"/>
    <w:pPr>
      <w:tabs>
        <w:tab w:val="center" w:pos="4680"/>
        <w:tab w:val="right" w:pos="9360"/>
      </w:tabs>
    </w:pPr>
  </w:style>
  <w:style w:type="character" w:customStyle="1" w:styleId="FooterChar">
    <w:name w:val="Footer Char"/>
    <w:basedOn w:val="DefaultParagraphFont"/>
    <w:link w:val="Footer"/>
    <w:uiPriority w:val="99"/>
    <w:rsid w:val="000D7C6C"/>
  </w:style>
  <w:style w:type="character" w:styleId="PageNumber">
    <w:name w:val="page number"/>
    <w:basedOn w:val="DefaultParagraphFont"/>
    <w:uiPriority w:val="99"/>
    <w:semiHidden/>
    <w:unhideWhenUsed/>
    <w:rsid w:val="000D7C6C"/>
  </w:style>
  <w:style w:type="paragraph" w:styleId="ListParagraph">
    <w:name w:val="List Paragraph"/>
    <w:basedOn w:val="Normal"/>
    <w:uiPriority w:val="34"/>
    <w:qFormat/>
    <w:rsid w:val="00955CFD"/>
    <w:pPr>
      <w:ind w:left="720"/>
      <w:contextualSpacing/>
    </w:pPr>
  </w:style>
  <w:style w:type="paragraph" w:customStyle="1" w:styleId="EndNoteBibliographyTitle">
    <w:name w:val="EndNote Bibliography Title"/>
    <w:basedOn w:val="Normal"/>
    <w:link w:val="EndNoteBibliographyTitleChar"/>
    <w:rsid w:val="008C43E1"/>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8C43E1"/>
    <w:rPr>
      <w:rFonts w:ascii="Calibri" w:hAnsi="Calibri" w:cs="Calibri"/>
    </w:rPr>
  </w:style>
  <w:style w:type="paragraph" w:customStyle="1" w:styleId="EndNoteBibliography">
    <w:name w:val="EndNote Bibliography"/>
    <w:basedOn w:val="Normal"/>
    <w:link w:val="EndNoteBibliographyChar"/>
    <w:rsid w:val="008C43E1"/>
    <w:rPr>
      <w:rFonts w:ascii="Calibri" w:hAnsi="Calibri" w:cs="Calibri"/>
    </w:rPr>
  </w:style>
  <w:style w:type="character" w:customStyle="1" w:styleId="EndNoteBibliographyChar">
    <w:name w:val="EndNote Bibliography Char"/>
    <w:basedOn w:val="DefaultParagraphFont"/>
    <w:link w:val="EndNoteBibliography"/>
    <w:rsid w:val="008C43E1"/>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582863">
      <w:bodyDiv w:val="1"/>
      <w:marLeft w:val="0"/>
      <w:marRight w:val="0"/>
      <w:marTop w:val="0"/>
      <w:marBottom w:val="0"/>
      <w:divBdr>
        <w:top w:val="none" w:sz="0" w:space="0" w:color="auto"/>
        <w:left w:val="none" w:sz="0" w:space="0" w:color="auto"/>
        <w:bottom w:val="none" w:sz="0" w:space="0" w:color="auto"/>
        <w:right w:val="none" w:sz="0" w:space="0" w:color="auto"/>
      </w:divBdr>
    </w:div>
    <w:div w:id="847410461">
      <w:bodyDiv w:val="1"/>
      <w:marLeft w:val="0"/>
      <w:marRight w:val="0"/>
      <w:marTop w:val="0"/>
      <w:marBottom w:val="0"/>
      <w:divBdr>
        <w:top w:val="none" w:sz="0" w:space="0" w:color="auto"/>
        <w:left w:val="none" w:sz="0" w:space="0" w:color="auto"/>
        <w:bottom w:val="none" w:sz="0" w:space="0" w:color="auto"/>
        <w:right w:val="none" w:sz="0" w:space="0" w:color="auto"/>
      </w:divBdr>
    </w:div>
    <w:div w:id="1005743550">
      <w:bodyDiv w:val="1"/>
      <w:marLeft w:val="0"/>
      <w:marRight w:val="0"/>
      <w:marTop w:val="0"/>
      <w:marBottom w:val="0"/>
      <w:divBdr>
        <w:top w:val="none" w:sz="0" w:space="0" w:color="auto"/>
        <w:left w:val="none" w:sz="0" w:space="0" w:color="auto"/>
        <w:bottom w:val="none" w:sz="0" w:space="0" w:color="auto"/>
        <w:right w:val="none" w:sz="0" w:space="0" w:color="auto"/>
      </w:divBdr>
    </w:div>
    <w:div w:id="1366322378">
      <w:bodyDiv w:val="1"/>
      <w:marLeft w:val="0"/>
      <w:marRight w:val="0"/>
      <w:marTop w:val="0"/>
      <w:marBottom w:val="0"/>
      <w:divBdr>
        <w:top w:val="none" w:sz="0" w:space="0" w:color="auto"/>
        <w:left w:val="none" w:sz="0" w:space="0" w:color="auto"/>
        <w:bottom w:val="none" w:sz="0" w:space="0" w:color="auto"/>
        <w:right w:val="none" w:sz="0" w:space="0" w:color="auto"/>
      </w:divBdr>
    </w:div>
    <w:div w:id="1855071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13</Pages>
  <Words>5942</Words>
  <Characters>33875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 HaiHui</dc:creator>
  <cp:keywords/>
  <dc:description/>
  <cp:lastModifiedBy>Xue, HaiHui</cp:lastModifiedBy>
  <cp:revision>68</cp:revision>
  <dcterms:created xsi:type="dcterms:W3CDTF">2021-05-23T14:37:00Z</dcterms:created>
  <dcterms:modified xsi:type="dcterms:W3CDTF">2021-05-27T19:59:00Z</dcterms:modified>
</cp:coreProperties>
</file>