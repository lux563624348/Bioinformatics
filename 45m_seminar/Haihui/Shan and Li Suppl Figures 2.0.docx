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E7DBD4" w14:textId="0EC7F251" w:rsidR="001F7BD4" w:rsidRDefault="001F7BD4" w:rsidP="001F7BD4">
      <w:pPr>
        <w:spacing w:line="480" w:lineRule="auto"/>
        <w:rPr>
          <w:rFonts w:ascii="Times New Roman" w:hAnsi="Times New Roman" w:cs="Times New Roman"/>
          <w:b/>
        </w:rPr>
      </w:pPr>
      <w:r>
        <w:rPr>
          <w:rFonts w:ascii="Times New Roman" w:hAnsi="Times New Roman" w:cs="Times New Roman"/>
          <w:b/>
        </w:rPr>
        <w:t>This manuscript contains 6 Supplementary Tables and</w:t>
      </w:r>
      <w:r w:rsidRPr="004147E1">
        <w:rPr>
          <w:rFonts w:ascii="Times New Roman" w:hAnsi="Times New Roman" w:cs="Times New Roman"/>
          <w:b/>
          <w:color w:val="0432FF"/>
        </w:rPr>
        <w:t xml:space="preserve"> </w:t>
      </w:r>
      <w:r w:rsidR="004147E1" w:rsidRPr="004147E1">
        <w:rPr>
          <w:rFonts w:ascii="Times New Roman" w:hAnsi="Times New Roman" w:cs="Times New Roman"/>
          <w:b/>
          <w:color w:val="0432FF"/>
        </w:rPr>
        <w:t>8</w:t>
      </w:r>
      <w:r w:rsidRPr="004147E1">
        <w:rPr>
          <w:rFonts w:ascii="Times New Roman" w:hAnsi="Times New Roman" w:cs="Times New Roman"/>
          <w:b/>
          <w:color w:val="0432FF"/>
        </w:rPr>
        <w:t xml:space="preserve"> </w:t>
      </w:r>
      <w:r>
        <w:rPr>
          <w:rFonts w:ascii="Times New Roman" w:hAnsi="Times New Roman" w:cs="Times New Roman"/>
          <w:b/>
        </w:rPr>
        <w:t xml:space="preserve">Supplementary Figures. </w:t>
      </w:r>
    </w:p>
    <w:p w14:paraId="581B34FC" w14:textId="7DC3E3A8" w:rsidR="001F7BD4" w:rsidRPr="001F7BD4" w:rsidRDefault="001F7BD4" w:rsidP="001F7BD4">
      <w:pPr>
        <w:spacing w:line="480" w:lineRule="auto"/>
        <w:rPr>
          <w:rFonts w:ascii="Times New Roman" w:hAnsi="Times New Roman" w:cs="Times New Roman"/>
          <w:bCs/>
        </w:rPr>
      </w:pPr>
      <w:r>
        <w:rPr>
          <w:rFonts w:ascii="Times New Roman" w:hAnsi="Times New Roman" w:cs="Times New Roman"/>
          <w:bCs/>
        </w:rPr>
        <w:t xml:space="preserve">Title and note to each Supplementary Table are listed on pages </w:t>
      </w:r>
      <w:r w:rsidR="00437DA7">
        <w:rPr>
          <w:rFonts w:ascii="Times New Roman" w:hAnsi="Times New Roman" w:cs="Times New Roman"/>
          <w:bCs/>
        </w:rPr>
        <w:t>1-2</w:t>
      </w:r>
      <w:r>
        <w:rPr>
          <w:rFonts w:ascii="Times New Roman" w:hAnsi="Times New Roman" w:cs="Times New Roman"/>
          <w:bCs/>
        </w:rPr>
        <w:t>.</w:t>
      </w:r>
    </w:p>
    <w:p w14:paraId="578EF844" w14:textId="77777777" w:rsidR="00437DA7" w:rsidRDefault="00437DA7" w:rsidP="005D7661">
      <w:pPr>
        <w:spacing w:line="480" w:lineRule="auto"/>
        <w:rPr>
          <w:rFonts w:ascii="Times New Roman" w:hAnsi="Times New Roman" w:cs="Times New Roman"/>
          <w:b/>
        </w:rPr>
      </w:pPr>
    </w:p>
    <w:p w14:paraId="18D79077" w14:textId="4D412756" w:rsidR="00892401" w:rsidRDefault="00892401" w:rsidP="005D7661">
      <w:pPr>
        <w:spacing w:line="480" w:lineRule="auto"/>
        <w:rPr>
          <w:rFonts w:ascii="Times New Roman" w:hAnsi="Times New Roman" w:cs="Times New Roman"/>
          <w:b/>
        </w:rPr>
      </w:pPr>
      <w:r>
        <w:rPr>
          <w:rFonts w:ascii="Times New Roman" w:hAnsi="Times New Roman" w:cs="Times New Roman"/>
          <w:b/>
        </w:rPr>
        <w:t>Legends to Supplementary Tables</w:t>
      </w:r>
    </w:p>
    <w:p w14:paraId="17079203" w14:textId="77777777" w:rsidR="00892401" w:rsidRDefault="00892401" w:rsidP="005D7661">
      <w:pPr>
        <w:spacing w:line="480" w:lineRule="auto"/>
        <w:rPr>
          <w:rFonts w:ascii="Times New Roman" w:hAnsi="Times New Roman" w:cs="Times New Roman"/>
          <w:b/>
        </w:rPr>
      </w:pPr>
    </w:p>
    <w:p w14:paraId="04A760B8" w14:textId="77777777" w:rsidR="00002B79" w:rsidRDefault="00892401" w:rsidP="005D7661">
      <w:pPr>
        <w:spacing w:line="480" w:lineRule="auto"/>
        <w:rPr>
          <w:rFonts w:ascii="Times New Roman" w:hAnsi="Times New Roman" w:cs="Times New Roman"/>
          <w:b/>
        </w:rPr>
      </w:pPr>
      <w:r>
        <w:rPr>
          <w:rFonts w:ascii="Times New Roman" w:hAnsi="Times New Roman" w:cs="Times New Roman"/>
          <w:b/>
        </w:rPr>
        <w:t xml:space="preserve">Table S1. </w:t>
      </w:r>
      <w:r w:rsidR="00002B79">
        <w:rPr>
          <w:rFonts w:ascii="Times New Roman" w:hAnsi="Times New Roman" w:cs="Times New Roman"/>
          <w:b/>
        </w:rPr>
        <w:t xml:space="preserve">Immune Cell Signature Genes. </w:t>
      </w:r>
    </w:p>
    <w:p w14:paraId="2882E812" w14:textId="6DC99937" w:rsidR="005D7661" w:rsidRDefault="00C85D26" w:rsidP="005D7661">
      <w:pPr>
        <w:spacing w:line="480" w:lineRule="auto"/>
        <w:rPr>
          <w:rFonts w:ascii="Times New Roman" w:hAnsi="Times New Roman"/>
        </w:rPr>
      </w:pPr>
      <w:r>
        <w:rPr>
          <w:rFonts w:ascii="TimesNewRomanPSMT" w:hAnsi="TimesNewRomanPSMT" w:cs="TimesNewRomanPSMT"/>
          <w:lang w:eastAsia="en-US"/>
        </w:rPr>
        <w:t>The Normalized Gene Table</w:t>
      </w:r>
      <w:r>
        <w:rPr>
          <w:rFonts w:ascii="Times New Roman" w:hAnsi="Times New Roman" w:cs="Times New Roman"/>
          <w:bCs/>
        </w:rPr>
        <w:t xml:space="preserve"> </w:t>
      </w:r>
      <w:r w:rsidR="00C47D95">
        <w:rPr>
          <w:rFonts w:ascii="TimesNewRomanPSMT" w:hAnsi="TimesNewRomanPSMT" w:cs="TimesNewRomanPSMT"/>
          <w:lang w:eastAsia="en-US"/>
        </w:rPr>
        <w:t>were downloaded from the Immunological Genome Project (</w:t>
      </w:r>
      <w:hyperlink r:id="rId8" w:history="1">
        <w:r w:rsidR="00C47D95" w:rsidRPr="004D4D1E">
          <w:rPr>
            <w:rStyle w:val="Hyperlink"/>
            <w:rFonts w:ascii="TimesNewRomanPSMT" w:hAnsi="TimesNewRomanPSMT" w:cs="TimesNewRomanPSMT"/>
            <w:lang w:eastAsia="en-US"/>
          </w:rPr>
          <w:t>http://www.immgen.org/</w:t>
        </w:r>
      </w:hyperlink>
      <w:r w:rsidR="00C47D95">
        <w:rPr>
          <w:rFonts w:ascii="TimesNewRomanPSMT" w:hAnsi="TimesNewRomanPSMT" w:cs="TimesNewRomanPSMT"/>
          <w:lang w:eastAsia="en-US"/>
        </w:rPr>
        <w:t>) data browsers under entry GSE109125</w:t>
      </w:r>
      <w:r>
        <w:rPr>
          <w:rFonts w:ascii="TimesNewRomanPSMT" w:hAnsi="TimesNewRomanPSMT" w:cs="TimesNewRomanPSMT"/>
          <w:lang w:eastAsia="en-US"/>
        </w:rPr>
        <w:t>,</w:t>
      </w:r>
      <w:r w:rsidR="00A62EBB">
        <w:rPr>
          <w:rFonts w:ascii="Times New Roman" w:hAnsi="Times New Roman" w:cs="Times New Roman"/>
          <w:bCs/>
        </w:rPr>
        <w:t xml:space="preserve"> and </w:t>
      </w:r>
      <w:r>
        <w:rPr>
          <w:rFonts w:ascii="Times New Roman" w:hAnsi="Times New Roman"/>
        </w:rPr>
        <w:t>used</w:t>
      </w:r>
      <w:r w:rsidR="005D7661">
        <w:rPr>
          <w:rFonts w:ascii="Times New Roman" w:hAnsi="Times New Roman"/>
        </w:rPr>
        <w:t xml:space="preserve"> to identify signature genes for select immune cell types. Listed are signature gene</w:t>
      </w:r>
      <w:r w:rsidR="00496E37">
        <w:rPr>
          <w:rFonts w:ascii="Times New Roman" w:hAnsi="Times New Roman"/>
        </w:rPr>
        <w:t xml:space="preserve"> symbols</w:t>
      </w:r>
      <w:r w:rsidR="005D7661">
        <w:rPr>
          <w:rFonts w:ascii="Times New Roman" w:hAnsi="Times New Roman"/>
        </w:rPr>
        <w:t xml:space="preserve"> in each cell type, together with </w:t>
      </w:r>
      <w:r>
        <w:rPr>
          <w:rFonts w:ascii="Times New Roman" w:hAnsi="Times New Roman"/>
        </w:rPr>
        <w:t xml:space="preserve">its expression </w:t>
      </w:r>
      <w:r w:rsidR="005D7661">
        <w:rPr>
          <w:rFonts w:ascii="Times New Roman" w:hAnsi="Times New Roman"/>
        </w:rPr>
        <w:t xml:space="preserve">values for the cell type (in blue) along with all other cell types (in black) for direct comparison. </w:t>
      </w:r>
    </w:p>
    <w:p w14:paraId="2BC7C75F" w14:textId="2A385C1B" w:rsidR="00496E37" w:rsidRDefault="00496E37" w:rsidP="005D7661">
      <w:pPr>
        <w:spacing w:line="480" w:lineRule="auto"/>
        <w:rPr>
          <w:rFonts w:ascii="Times New Roman" w:hAnsi="Times New Roman"/>
        </w:rPr>
      </w:pPr>
    </w:p>
    <w:p w14:paraId="58DD7A31" w14:textId="600102F3" w:rsidR="00496E37" w:rsidRDefault="00496E37" w:rsidP="00496E37">
      <w:pPr>
        <w:spacing w:line="480" w:lineRule="auto"/>
        <w:rPr>
          <w:rFonts w:ascii="Times New Roman" w:hAnsi="Times New Roman" w:cs="Times New Roman"/>
          <w:b/>
        </w:rPr>
      </w:pPr>
      <w:r>
        <w:rPr>
          <w:rFonts w:ascii="Times New Roman" w:hAnsi="Times New Roman" w:cs="Times New Roman"/>
          <w:b/>
        </w:rPr>
        <w:t xml:space="preserve">Table S2. T Lineage Signature Genes. </w:t>
      </w:r>
    </w:p>
    <w:p w14:paraId="43A5842A" w14:textId="367954B6" w:rsidR="00496E37" w:rsidRDefault="00C85D26" w:rsidP="00496E37">
      <w:pPr>
        <w:spacing w:line="480" w:lineRule="auto"/>
        <w:rPr>
          <w:rFonts w:ascii="Times New Roman" w:hAnsi="Times New Roman"/>
        </w:rPr>
      </w:pPr>
      <w:r>
        <w:rPr>
          <w:rFonts w:ascii="TimesNewRomanPSMT" w:hAnsi="TimesNewRomanPSMT" w:cs="TimesNewRomanPSMT"/>
          <w:lang w:eastAsia="en-US"/>
        </w:rPr>
        <w:t>Transcriptomics data from the Normalized Gene Table</w:t>
      </w:r>
      <w:r>
        <w:rPr>
          <w:rFonts w:ascii="Times New Roman" w:hAnsi="Times New Roman" w:cs="Times New Roman"/>
          <w:bCs/>
        </w:rPr>
        <w:t xml:space="preserve"> </w:t>
      </w:r>
      <w:r>
        <w:rPr>
          <w:rFonts w:ascii="TimesNewRomanPSMT" w:hAnsi="TimesNewRomanPSMT" w:cs="TimesNewRomanPSMT"/>
          <w:lang w:eastAsia="en-US"/>
        </w:rPr>
        <w:t xml:space="preserve">(GSE109125) </w:t>
      </w:r>
      <w:r>
        <w:rPr>
          <w:rFonts w:ascii="Times New Roman" w:hAnsi="Times New Roman"/>
        </w:rPr>
        <w:t xml:space="preserve">were used </w:t>
      </w:r>
      <w:r w:rsidR="00496E37">
        <w:rPr>
          <w:rFonts w:ascii="Times New Roman" w:hAnsi="Times New Roman"/>
        </w:rPr>
        <w:t xml:space="preserve">to identify signature genes for each T cell subset. Listed are signature gene symbols in each T cell subset, together with </w:t>
      </w:r>
      <w:r>
        <w:rPr>
          <w:rFonts w:ascii="Times New Roman" w:hAnsi="Times New Roman"/>
        </w:rPr>
        <w:t>expression</w:t>
      </w:r>
      <w:r w:rsidR="00496E37">
        <w:rPr>
          <w:rFonts w:ascii="Times New Roman" w:hAnsi="Times New Roman"/>
        </w:rPr>
        <w:t xml:space="preserve"> values for the subset (in blue) along with all other subsets (in black) for direct comparison. </w:t>
      </w:r>
    </w:p>
    <w:p w14:paraId="4F32546B" w14:textId="0B3A1F7E" w:rsidR="00496E37" w:rsidRDefault="00496E37" w:rsidP="005D7661">
      <w:pPr>
        <w:spacing w:line="480" w:lineRule="auto"/>
        <w:rPr>
          <w:rFonts w:ascii="Times New Roman" w:hAnsi="Times New Roman"/>
        </w:rPr>
      </w:pPr>
    </w:p>
    <w:p w14:paraId="7F8388CF" w14:textId="5EC2F42E" w:rsidR="00CC12CA" w:rsidRDefault="00CC12CA" w:rsidP="00CC12CA">
      <w:pPr>
        <w:spacing w:line="480" w:lineRule="auto"/>
        <w:rPr>
          <w:rFonts w:ascii="Times New Roman" w:hAnsi="Times New Roman" w:cs="Times New Roman"/>
          <w:b/>
        </w:rPr>
      </w:pPr>
      <w:r>
        <w:rPr>
          <w:rFonts w:ascii="Times New Roman" w:hAnsi="Times New Roman" w:cs="Times New Roman"/>
          <w:b/>
        </w:rPr>
        <w:t xml:space="preserve">Table S3. Differentially Expressed Genes (DEGs) and </w:t>
      </w:r>
      <w:r w:rsidR="00B26DF8">
        <w:rPr>
          <w:rFonts w:ascii="Times New Roman" w:hAnsi="Times New Roman" w:cs="Times New Roman"/>
          <w:b/>
        </w:rPr>
        <w:t xml:space="preserve">Differential </w:t>
      </w:r>
      <w:r>
        <w:rPr>
          <w:rFonts w:ascii="Times New Roman" w:hAnsi="Times New Roman" w:cs="Times New Roman"/>
          <w:b/>
        </w:rPr>
        <w:t>Immune Cell Signature Genes</w:t>
      </w:r>
      <w:r w:rsidR="00317ABC">
        <w:rPr>
          <w:rFonts w:ascii="Times New Roman" w:hAnsi="Times New Roman" w:cs="Times New Roman"/>
          <w:b/>
        </w:rPr>
        <w:t xml:space="preserve"> (</w:t>
      </w:r>
      <w:r w:rsidR="00436AD7">
        <w:rPr>
          <w:rFonts w:ascii="Times New Roman" w:hAnsi="Times New Roman" w:cs="Times New Roman"/>
          <w:b/>
        </w:rPr>
        <w:t>D</w:t>
      </w:r>
      <w:r w:rsidR="00317ABC">
        <w:rPr>
          <w:rFonts w:ascii="Times New Roman" w:hAnsi="Times New Roman" w:cs="Times New Roman"/>
          <w:b/>
        </w:rPr>
        <w:t>SigGs)</w:t>
      </w:r>
      <w:r>
        <w:rPr>
          <w:rFonts w:ascii="Times New Roman" w:hAnsi="Times New Roman" w:cs="Times New Roman"/>
          <w:b/>
        </w:rPr>
        <w:t xml:space="preserve">. </w:t>
      </w:r>
    </w:p>
    <w:p w14:paraId="67602E27" w14:textId="0CCEA83C" w:rsidR="00DE6E1A" w:rsidRDefault="00DE6E1A" w:rsidP="00CC12CA">
      <w:pPr>
        <w:spacing w:line="480" w:lineRule="auto"/>
        <w:rPr>
          <w:rFonts w:ascii="Times New Roman" w:hAnsi="Times New Roman" w:cs="Times New Roman"/>
          <w:bCs/>
        </w:rPr>
      </w:pPr>
      <w:r>
        <w:rPr>
          <w:rFonts w:ascii="Times New Roman" w:hAnsi="Times New Roman" w:cs="Times New Roman"/>
          <w:bCs/>
        </w:rPr>
        <w:t xml:space="preserve">The </w:t>
      </w:r>
      <w:r w:rsidR="00DC06F4">
        <w:rPr>
          <w:rFonts w:ascii="Times New Roman" w:hAnsi="Times New Roman" w:cs="Times New Roman"/>
          <w:bCs/>
        </w:rPr>
        <w:t>DEGs between WT and dKO CD8</w:t>
      </w:r>
      <w:r w:rsidR="00DC06F4" w:rsidRPr="00DC06F4">
        <w:rPr>
          <w:rFonts w:ascii="Times New Roman" w:hAnsi="Times New Roman" w:cs="Times New Roman"/>
          <w:bCs/>
          <w:vertAlign w:val="superscript"/>
        </w:rPr>
        <w:t>+</w:t>
      </w:r>
      <w:r w:rsidR="00DC06F4">
        <w:rPr>
          <w:rFonts w:ascii="Times New Roman" w:hAnsi="Times New Roman" w:cs="Times New Roman"/>
          <w:bCs/>
        </w:rPr>
        <w:t xml:space="preserve"> T cells were threshold-based with criteria of ≥ </w:t>
      </w:r>
      <w:r w:rsidR="00437DA7">
        <w:rPr>
          <w:rFonts w:ascii="Times New Roman" w:hAnsi="Times New Roman" w:cs="Times New Roman"/>
          <w:bCs/>
        </w:rPr>
        <w:t>2-fold</w:t>
      </w:r>
      <w:r w:rsidR="00DC06F4">
        <w:rPr>
          <w:rFonts w:ascii="Times New Roman" w:hAnsi="Times New Roman" w:cs="Times New Roman"/>
          <w:bCs/>
        </w:rPr>
        <w:t xml:space="preserve"> expression changes and adjusted p value &lt;0.05. </w:t>
      </w:r>
      <w:r w:rsidR="00C85D26" w:rsidRPr="00436AD7">
        <w:rPr>
          <w:rFonts w:ascii="Times New Roman" w:hAnsi="Times New Roman" w:cs="Times New Roman"/>
          <w:bCs/>
          <w:color w:val="000000" w:themeColor="text1"/>
        </w:rPr>
        <w:t>Expression</w:t>
      </w:r>
      <w:r w:rsidR="00DC06F4" w:rsidRPr="00436AD7">
        <w:rPr>
          <w:rFonts w:ascii="Times New Roman" w:hAnsi="Times New Roman" w:cs="Times New Roman"/>
          <w:bCs/>
          <w:color w:val="000000" w:themeColor="text1"/>
        </w:rPr>
        <w:t xml:space="preserve"> </w:t>
      </w:r>
      <w:r w:rsidR="00DC06F4">
        <w:rPr>
          <w:rFonts w:ascii="Times New Roman" w:hAnsi="Times New Roman" w:cs="Times New Roman"/>
          <w:bCs/>
        </w:rPr>
        <w:t>values for all replicates are shown along with fold changes</w:t>
      </w:r>
      <w:r w:rsidR="00911FDD">
        <w:rPr>
          <w:rFonts w:ascii="Times New Roman" w:hAnsi="Times New Roman" w:cs="Times New Roman"/>
          <w:bCs/>
        </w:rPr>
        <w:t xml:space="preserve"> and adjusted p values. </w:t>
      </w:r>
      <w:r>
        <w:rPr>
          <w:rFonts w:ascii="Times New Roman" w:hAnsi="Times New Roman" w:cs="Times New Roman"/>
          <w:bCs/>
        </w:rPr>
        <w:t xml:space="preserve">The </w:t>
      </w:r>
      <w:r w:rsidR="00436AD7">
        <w:rPr>
          <w:rFonts w:ascii="Times New Roman" w:hAnsi="Times New Roman" w:cs="Times New Roman"/>
          <w:bCs/>
        </w:rPr>
        <w:t>D</w:t>
      </w:r>
      <w:r w:rsidR="00317ABC">
        <w:rPr>
          <w:rFonts w:ascii="Times New Roman" w:hAnsi="Times New Roman" w:cs="Times New Roman"/>
          <w:bCs/>
        </w:rPr>
        <w:t>SigGs</w:t>
      </w:r>
      <w:r w:rsidR="00DC06F4">
        <w:rPr>
          <w:rFonts w:ascii="Times New Roman" w:hAnsi="Times New Roman" w:cs="Times New Roman"/>
          <w:bCs/>
        </w:rPr>
        <w:t xml:space="preserve"> </w:t>
      </w:r>
      <w:r>
        <w:rPr>
          <w:rFonts w:ascii="Times New Roman" w:hAnsi="Times New Roman" w:cs="Times New Roman"/>
          <w:bCs/>
        </w:rPr>
        <w:t xml:space="preserve">are derived from </w:t>
      </w:r>
      <w:r w:rsidR="005C6F4D">
        <w:rPr>
          <w:rFonts w:ascii="Times New Roman" w:hAnsi="Times New Roman" w:cs="Times New Roman"/>
          <w:bCs/>
        </w:rPr>
        <w:t>the</w:t>
      </w:r>
      <w:r w:rsidR="00911FDD">
        <w:rPr>
          <w:rFonts w:ascii="Times New Roman" w:hAnsi="Times New Roman" w:cs="Times New Roman"/>
          <w:bCs/>
        </w:rPr>
        <w:t xml:space="preserve"> leading edge</w:t>
      </w:r>
      <w:r>
        <w:rPr>
          <w:rFonts w:ascii="Times New Roman" w:hAnsi="Times New Roman" w:cs="Times New Roman"/>
          <w:bCs/>
        </w:rPr>
        <w:t>s</w:t>
      </w:r>
      <w:r w:rsidR="00911FDD">
        <w:rPr>
          <w:rFonts w:ascii="Times New Roman" w:hAnsi="Times New Roman" w:cs="Times New Roman"/>
          <w:bCs/>
        </w:rPr>
        <w:t xml:space="preserve"> based on </w:t>
      </w:r>
      <w:r w:rsidR="00DC06F4">
        <w:rPr>
          <w:rFonts w:ascii="Times New Roman" w:hAnsi="Times New Roman" w:cs="Times New Roman"/>
          <w:bCs/>
        </w:rPr>
        <w:t>GSE</w:t>
      </w:r>
      <w:r w:rsidR="00AC7DD0">
        <w:rPr>
          <w:rFonts w:ascii="Times New Roman" w:hAnsi="Times New Roman" w:cs="Times New Roman"/>
          <w:bCs/>
        </w:rPr>
        <w:t>A</w:t>
      </w:r>
      <w:r w:rsidR="00DC06F4">
        <w:rPr>
          <w:rFonts w:ascii="Times New Roman" w:hAnsi="Times New Roman" w:cs="Times New Roman"/>
          <w:bCs/>
        </w:rPr>
        <w:t xml:space="preserve">, </w:t>
      </w:r>
      <w:r w:rsidR="00317ABC">
        <w:rPr>
          <w:rFonts w:ascii="Times New Roman" w:hAnsi="Times New Roman" w:cs="Times New Roman"/>
          <w:bCs/>
        </w:rPr>
        <w:t xml:space="preserve">where gene symbols and corresponding signature types are listed. </w:t>
      </w:r>
    </w:p>
    <w:p w14:paraId="531269E3" w14:textId="77777777" w:rsidR="00C57575" w:rsidRDefault="00C57575" w:rsidP="005D7661">
      <w:pPr>
        <w:spacing w:line="480" w:lineRule="auto"/>
        <w:rPr>
          <w:rFonts w:ascii="Times New Roman" w:hAnsi="Times New Roman" w:cs="Times New Roman"/>
          <w:b/>
        </w:rPr>
      </w:pPr>
    </w:p>
    <w:p w14:paraId="04751298" w14:textId="08618360" w:rsidR="00C57575" w:rsidRDefault="00C57575" w:rsidP="00C57575">
      <w:pPr>
        <w:spacing w:line="480" w:lineRule="auto"/>
        <w:rPr>
          <w:rFonts w:ascii="Times New Roman" w:hAnsi="Times New Roman" w:cs="Times New Roman"/>
          <w:b/>
        </w:rPr>
      </w:pPr>
      <w:r>
        <w:rPr>
          <w:rFonts w:ascii="Times New Roman" w:hAnsi="Times New Roman" w:cs="Times New Roman"/>
          <w:b/>
        </w:rPr>
        <w:lastRenderedPageBreak/>
        <w:t xml:space="preserve">Table S4. Tcf1/Lef1 target genes linked to differential chromatin accessibility. </w:t>
      </w:r>
    </w:p>
    <w:p w14:paraId="497228FA" w14:textId="54EB3492" w:rsidR="005122F0" w:rsidRDefault="007879A5" w:rsidP="00C57575">
      <w:pPr>
        <w:spacing w:line="480" w:lineRule="auto"/>
        <w:rPr>
          <w:rFonts w:ascii="Times New Roman" w:hAnsi="Times New Roman" w:cs="Times New Roman"/>
          <w:bCs/>
        </w:rPr>
      </w:pPr>
      <w:r>
        <w:rPr>
          <w:rFonts w:ascii="Times New Roman" w:hAnsi="Times New Roman" w:cs="Times New Roman"/>
          <w:bCs/>
        </w:rPr>
        <w:t>Differential ChrAcc sites</w:t>
      </w:r>
      <w:r w:rsidR="00C57575">
        <w:rPr>
          <w:rFonts w:ascii="Times New Roman" w:hAnsi="Times New Roman" w:cs="Times New Roman"/>
          <w:bCs/>
        </w:rPr>
        <w:t xml:space="preserve"> between WT and dKO CD8</w:t>
      </w:r>
      <w:r w:rsidR="00C57575" w:rsidRPr="00DC06F4">
        <w:rPr>
          <w:rFonts w:ascii="Times New Roman" w:hAnsi="Times New Roman" w:cs="Times New Roman"/>
          <w:bCs/>
          <w:vertAlign w:val="superscript"/>
        </w:rPr>
        <w:t>+</w:t>
      </w:r>
      <w:r w:rsidR="00C57575">
        <w:rPr>
          <w:rFonts w:ascii="Times New Roman" w:hAnsi="Times New Roman" w:cs="Times New Roman"/>
          <w:bCs/>
        </w:rPr>
        <w:t xml:space="preserve"> T cells </w:t>
      </w:r>
      <w:r>
        <w:rPr>
          <w:rFonts w:ascii="Times New Roman" w:hAnsi="Times New Roman" w:cs="Times New Roman"/>
          <w:bCs/>
        </w:rPr>
        <w:t xml:space="preserve">that </w:t>
      </w:r>
      <w:r w:rsidR="00080D85">
        <w:rPr>
          <w:rFonts w:ascii="Times New Roman" w:hAnsi="Times New Roman" w:cs="Times New Roman"/>
          <w:bCs/>
        </w:rPr>
        <w:t>were</w:t>
      </w:r>
      <w:r>
        <w:rPr>
          <w:rFonts w:ascii="Times New Roman" w:hAnsi="Times New Roman" w:cs="Times New Roman"/>
          <w:bCs/>
        </w:rPr>
        <w:t xml:space="preserve"> linked to DEGs+</w:t>
      </w:r>
      <w:r w:rsidR="009B0840">
        <w:rPr>
          <w:rFonts w:ascii="Times New Roman" w:hAnsi="Times New Roman" w:cs="Times New Roman"/>
          <w:bCs/>
        </w:rPr>
        <w:t>D</w:t>
      </w:r>
      <w:r>
        <w:rPr>
          <w:rFonts w:ascii="Times New Roman" w:hAnsi="Times New Roman" w:cs="Times New Roman"/>
          <w:bCs/>
        </w:rPr>
        <w:t xml:space="preserve">SigGs were clustered as in </w:t>
      </w:r>
      <w:r w:rsidRPr="007879A5">
        <w:rPr>
          <w:rFonts w:ascii="Times New Roman" w:hAnsi="Times New Roman" w:cs="Times New Roman"/>
          <w:b/>
        </w:rPr>
        <w:t xml:space="preserve">Fig. </w:t>
      </w:r>
      <w:r w:rsidR="009B0840">
        <w:rPr>
          <w:rFonts w:ascii="Times New Roman" w:hAnsi="Times New Roman" w:cs="Times New Roman"/>
          <w:b/>
        </w:rPr>
        <w:t>4</w:t>
      </w:r>
      <w:r w:rsidRPr="007879A5">
        <w:rPr>
          <w:rFonts w:ascii="Times New Roman" w:hAnsi="Times New Roman" w:cs="Times New Roman"/>
          <w:b/>
        </w:rPr>
        <w:t>a</w:t>
      </w:r>
      <w:r>
        <w:rPr>
          <w:rFonts w:ascii="Times New Roman" w:hAnsi="Times New Roman" w:cs="Times New Roman"/>
          <w:bCs/>
        </w:rPr>
        <w:t>. Listed for each ChrAcc cluster are genomic locations of the Diff</w:t>
      </w:r>
      <w:r w:rsidR="00A80F4C">
        <w:rPr>
          <w:rFonts w:ascii="Times New Roman" w:hAnsi="Times New Roman" w:cs="Times New Roman"/>
          <w:bCs/>
        </w:rPr>
        <w:t xml:space="preserve"> </w:t>
      </w:r>
      <w:r>
        <w:rPr>
          <w:rFonts w:ascii="Times New Roman" w:hAnsi="Times New Roman" w:cs="Times New Roman"/>
          <w:bCs/>
        </w:rPr>
        <w:t>ChrAcc sites, fold changes of ChrAcc, linked genes (gene symbols, expression changes and linkage rule), along with overlap</w:t>
      </w:r>
      <w:r w:rsidR="006E0CE3">
        <w:rPr>
          <w:rFonts w:ascii="Times New Roman" w:hAnsi="Times New Roman" w:cs="Times New Roman"/>
          <w:bCs/>
        </w:rPr>
        <w:t xml:space="preserve"> with</w:t>
      </w:r>
      <w:r>
        <w:rPr>
          <w:rFonts w:ascii="Times New Roman" w:hAnsi="Times New Roman" w:cs="Times New Roman"/>
          <w:bCs/>
        </w:rPr>
        <w:t xml:space="preserve"> Tcf1 peaks (denoted with value of ‘1’). </w:t>
      </w:r>
      <w:r w:rsidR="005122F0">
        <w:rPr>
          <w:rFonts w:ascii="Times New Roman" w:hAnsi="Times New Roman" w:cs="Times New Roman"/>
          <w:bCs/>
        </w:rPr>
        <w:t xml:space="preserve">Note that </w:t>
      </w:r>
      <w:r w:rsidR="006E4A49">
        <w:rPr>
          <w:rFonts w:ascii="Times New Roman" w:hAnsi="Times New Roman" w:cs="Times New Roman"/>
          <w:bCs/>
        </w:rPr>
        <w:t>one</w:t>
      </w:r>
      <w:r w:rsidR="006E0CE3">
        <w:rPr>
          <w:rFonts w:ascii="Times New Roman" w:hAnsi="Times New Roman" w:cs="Times New Roman"/>
          <w:bCs/>
        </w:rPr>
        <w:t xml:space="preserve"> </w:t>
      </w:r>
      <w:r w:rsidR="005122F0">
        <w:rPr>
          <w:rFonts w:ascii="Times New Roman" w:hAnsi="Times New Roman" w:cs="Times New Roman"/>
          <w:bCs/>
        </w:rPr>
        <w:t>Diff</w:t>
      </w:r>
      <w:r w:rsidR="006E4A49">
        <w:rPr>
          <w:rFonts w:ascii="Times New Roman" w:hAnsi="Times New Roman" w:cs="Times New Roman"/>
          <w:bCs/>
        </w:rPr>
        <w:t xml:space="preserve"> </w:t>
      </w:r>
      <w:r w:rsidR="005122F0">
        <w:rPr>
          <w:rFonts w:ascii="Times New Roman" w:hAnsi="Times New Roman" w:cs="Times New Roman"/>
          <w:bCs/>
        </w:rPr>
        <w:t xml:space="preserve">ChrAcc site may be linked to more than one gene, and </w:t>
      </w:r>
      <w:r w:rsidR="006E0CE3">
        <w:rPr>
          <w:rFonts w:ascii="Times New Roman" w:hAnsi="Times New Roman" w:cs="Times New Roman"/>
          <w:bCs/>
        </w:rPr>
        <w:t>hence listed multiple times</w:t>
      </w:r>
      <w:r w:rsidR="005122F0">
        <w:rPr>
          <w:rFonts w:ascii="Times New Roman" w:hAnsi="Times New Roman" w:cs="Times New Roman"/>
          <w:bCs/>
        </w:rPr>
        <w:t xml:space="preserve">.  </w:t>
      </w:r>
    </w:p>
    <w:p w14:paraId="3F681234" w14:textId="77777777" w:rsidR="005122F0" w:rsidRDefault="005122F0" w:rsidP="00C57575">
      <w:pPr>
        <w:spacing w:line="480" w:lineRule="auto"/>
        <w:rPr>
          <w:rFonts w:ascii="Times New Roman" w:hAnsi="Times New Roman" w:cs="Times New Roman"/>
          <w:bCs/>
        </w:rPr>
      </w:pPr>
    </w:p>
    <w:p w14:paraId="168F2D62" w14:textId="1A8E45DE" w:rsidR="005122F0" w:rsidRDefault="005122F0" w:rsidP="005122F0">
      <w:pPr>
        <w:spacing w:line="480" w:lineRule="auto"/>
        <w:rPr>
          <w:rFonts w:ascii="Times New Roman" w:hAnsi="Times New Roman" w:cs="Times New Roman"/>
          <w:b/>
        </w:rPr>
      </w:pPr>
      <w:r>
        <w:rPr>
          <w:rFonts w:ascii="Times New Roman" w:hAnsi="Times New Roman" w:cs="Times New Roman"/>
          <w:b/>
        </w:rPr>
        <w:t xml:space="preserve">Table S5. Tcf1/Lef1 target genes linked to super enhancers with differential activity. </w:t>
      </w:r>
    </w:p>
    <w:p w14:paraId="574E8894" w14:textId="6E26D4D1" w:rsidR="002A4D7B" w:rsidRDefault="005122F0" w:rsidP="005122F0">
      <w:pPr>
        <w:spacing w:line="480" w:lineRule="auto"/>
        <w:rPr>
          <w:rFonts w:ascii="Times New Roman" w:hAnsi="Times New Roman" w:cs="Times New Roman"/>
          <w:bCs/>
        </w:rPr>
      </w:pPr>
      <w:r>
        <w:rPr>
          <w:rFonts w:ascii="Times New Roman" w:hAnsi="Times New Roman" w:cs="Times New Roman"/>
          <w:bCs/>
        </w:rPr>
        <w:t>Differential super enhancers (SEs) between WT and dKO CD8</w:t>
      </w:r>
      <w:r w:rsidRPr="00DC06F4">
        <w:rPr>
          <w:rFonts w:ascii="Times New Roman" w:hAnsi="Times New Roman" w:cs="Times New Roman"/>
          <w:bCs/>
          <w:vertAlign w:val="superscript"/>
        </w:rPr>
        <w:t>+</w:t>
      </w:r>
      <w:r>
        <w:rPr>
          <w:rFonts w:ascii="Times New Roman" w:hAnsi="Times New Roman" w:cs="Times New Roman"/>
          <w:bCs/>
        </w:rPr>
        <w:t xml:space="preserve"> T cells </w:t>
      </w:r>
      <w:r w:rsidR="002A4D7B">
        <w:rPr>
          <w:rFonts w:ascii="Times New Roman" w:hAnsi="Times New Roman" w:cs="Times New Roman"/>
          <w:bCs/>
        </w:rPr>
        <w:t xml:space="preserve">were identified and </w:t>
      </w:r>
      <w:r>
        <w:rPr>
          <w:rFonts w:ascii="Times New Roman" w:hAnsi="Times New Roman" w:cs="Times New Roman"/>
          <w:bCs/>
        </w:rPr>
        <w:t>linked to DEGs+</w:t>
      </w:r>
      <w:r w:rsidR="00506650">
        <w:rPr>
          <w:rFonts w:ascii="Times New Roman" w:hAnsi="Times New Roman" w:cs="Times New Roman"/>
          <w:bCs/>
        </w:rPr>
        <w:t>D</w:t>
      </w:r>
      <w:r>
        <w:rPr>
          <w:rFonts w:ascii="Times New Roman" w:hAnsi="Times New Roman" w:cs="Times New Roman"/>
          <w:bCs/>
        </w:rPr>
        <w:t xml:space="preserve">SigGs. Listed for WT- or dKO-prepotent SEs are genomic locations of the SEs, fold changes in collective H3K27ac signal strength within SEs, linked genes (gene symbols and expression changes). Note that one SE may be linked to more than one gene, </w:t>
      </w:r>
      <w:r w:rsidR="006E0CE3">
        <w:rPr>
          <w:rFonts w:ascii="Times New Roman" w:hAnsi="Times New Roman" w:cs="Times New Roman"/>
          <w:bCs/>
        </w:rPr>
        <w:t>and hence listed multiple times</w:t>
      </w:r>
      <w:r>
        <w:rPr>
          <w:rFonts w:ascii="Times New Roman" w:hAnsi="Times New Roman" w:cs="Times New Roman"/>
          <w:bCs/>
        </w:rPr>
        <w:t xml:space="preserve">. </w:t>
      </w:r>
    </w:p>
    <w:p w14:paraId="7E7A4F5E" w14:textId="77777777" w:rsidR="002A4D7B" w:rsidRDefault="002A4D7B" w:rsidP="005122F0">
      <w:pPr>
        <w:spacing w:line="480" w:lineRule="auto"/>
        <w:rPr>
          <w:rFonts w:ascii="Times New Roman" w:hAnsi="Times New Roman" w:cs="Times New Roman"/>
          <w:bCs/>
        </w:rPr>
      </w:pPr>
    </w:p>
    <w:p w14:paraId="7ADA760C" w14:textId="62BF3AC7" w:rsidR="002A4D7B" w:rsidRDefault="002A4D7B" w:rsidP="002A4D7B">
      <w:pPr>
        <w:spacing w:line="480" w:lineRule="auto"/>
        <w:rPr>
          <w:rFonts w:ascii="Times New Roman" w:hAnsi="Times New Roman" w:cs="Times New Roman"/>
          <w:b/>
        </w:rPr>
      </w:pPr>
      <w:r>
        <w:rPr>
          <w:rFonts w:ascii="Times New Roman" w:hAnsi="Times New Roman" w:cs="Times New Roman"/>
          <w:b/>
        </w:rPr>
        <w:t>Table S</w:t>
      </w:r>
      <w:r w:rsidR="00435F06">
        <w:rPr>
          <w:rFonts w:ascii="Times New Roman" w:hAnsi="Times New Roman" w:cs="Times New Roman"/>
          <w:b/>
        </w:rPr>
        <w:t>6</w:t>
      </w:r>
      <w:r>
        <w:rPr>
          <w:rFonts w:ascii="Times New Roman" w:hAnsi="Times New Roman" w:cs="Times New Roman"/>
          <w:b/>
        </w:rPr>
        <w:t>. Tcf1/Lef1 target genes linked to hubs with differential chromatin interaction</w:t>
      </w:r>
      <w:r w:rsidR="00506650">
        <w:rPr>
          <w:rFonts w:ascii="Times New Roman" w:hAnsi="Times New Roman" w:cs="Times New Roman"/>
          <w:b/>
        </w:rPr>
        <w:t>s</w:t>
      </w:r>
      <w:r>
        <w:rPr>
          <w:rFonts w:ascii="Times New Roman" w:hAnsi="Times New Roman" w:cs="Times New Roman"/>
          <w:b/>
        </w:rPr>
        <w:t xml:space="preserve">. </w:t>
      </w:r>
    </w:p>
    <w:p w14:paraId="75B50328" w14:textId="4EEAED21" w:rsidR="00892401" w:rsidRDefault="002A4D7B" w:rsidP="002A4D7B">
      <w:pPr>
        <w:spacing w:line="480" w:lineRule="auto"/>
        <w:rPr>
          <w:rFonts w:ascii="Times New Roman" w:hAnsi="Times New Roman" w:cs="Times New Roman"/>
          <w:b/>
        </w:rPr>
      </w:pPr>
      <w:r>
        <w:rPr>
          <w:rFonts w:ascii="Times New Roman" w:hAnsi="Times New Roman" w:cs="Times New Roman"/>
          <w:bCs/>
        </w:rPr>
        <w:t>Differential chromatin interaction hubs between WT and dKO CD8</w:t>
      </w:r>
      <w:r w:rsidRPr="00DC06F4">
        <w:rPr>
          <w:rFonts w:ascii="Times New Roman" w:hAnsi="Times New Roman" w:cs="Times New Roman"/>
          <w:bCs/>
          <w:vertAlign w:val="superscript"/>
        </w:rPr>
        <w:t>+</w:t>
      </w:r>
      <w:r>
        <w:rPr>
          <w:rFonts w:ascii="Times New Roman" w:hAnsi="Times New Roman" w:cs="Times New Roman"/>
          <w:bCs/>
        </w:rPr>
        <w:t xml:space="preserve"> T cells were identified and linked to </w:t>
      </w:r>
      <w:r w:rsidR="00506650">
        <w:rPr>
          <w:rFonts w:ascii="Times New Roman" w:hAnsi="Times New Roman" w:cs="Times New Roman"/>
          <w:bCs/>
        </w:rPr>
        <w:t xml:space="preserve">promoters of </w:t>
      </w:r>
      <w:r>
        <w:rPr>
          <w:rFonts w:ascii="Times New Roman" w:hAnsi="Times New Roman" w:cs="Times New Roman"/>
          <w:bCs/>
        </w:rPr>
        <w:t>DEGs+</w:t>
      </w:r>
      <w:r w:rsidR="00506650">
        <w:rPr>
          <w:rFonts w:ascii="Times New Roman" w:hAnsi="Times New Roman" w:cs="Times New Roman"/>
          <w:bCs/>
        </w:rPr>
        <w:t>D</w:t>
      </w:r>
      <w:r>
        <w:rPr>
          <w:rFonts w:ascii="Times New Roman" w:hAnsi="Times New Roman" w:cs="Times New Roman"/>
          <w:bCs/>
        </w:rPr>
        <w:t>SigGs</w:t>
      </w:r>
      <w:r w:rsidR="006E0CE3">
        <w:rPr>
          <w:rFonts w:ascii="Times New Roman" w:hAnsi="Times New Roman" w:cs="Times New Roman"/>
          <w:bCs/>
        </w:rPr>
        <w:t xml:space="preserve"> </w:t>
      </w:r>
      <w:r w:rsidR="00506650">
        <w:rPr>
          <w:rFonts w:ascii="Times New Roman" w:hAnsi="Times New Roman" w:cs="Times New Roman"/>
          <w:bCs/>
        </w:rPr>
        <w:t>within the hubs</w:t>
      </w:r>
      <w:r>
        <w:rPr>
          <w:rFonts w:ascii="Times New Roman" w:hAnsi="Times New Roman" w:cs="Times New Roman"/>
          <w:bCs/>
        </w:rPr>
        <w:t xml:space="preserve">. Listed for WT- or dKO-specific hubs are genomic locations of the hubs, </w:t>
      </w:r>
      <w:r w:rsidR="006E0CE3">
        <w:rPr>
          <w:rFonts w:ascii="Times New Roman" w:hAnsi="Times New Roman" w:cs="Times New Roman"/>
          <w:bCs/>
        </w:rPr>
        <w:t xml:space="preserve">median of the </w:t>
      </w:r>
      <w:r>
        <w:rPr>
          <w:rFonts w:ascii="Times New Roman" w:hAnsi="Times New Roman" w:cs="Times New Roman"/>
          <w:bCs/>
        </w:rPr>
        <w:t>fold changes</w:t>
      </w:r>
      <w:r w:rsidR="006E0CE3">
        <w:rPr>
          <w:rFonts w:ascii="Times New Roman" w:hAnsi="Times New Roman" w:cs="Times New Roman"/>
          <w:bCs/>
        </w:rPr>
        <w:t xml:space="preserve"> of </w:t>
      </w:r>
      <w:r w:rsidR="00506650">
        <w:rPr>
          <w:rFonts w:ascii="Times New Roman" w:hAnsi="Times New Roman" w:cs="Times New Roman"/>
          <w:bCs/>
        </w:rPr>
        <w:t>chromatin</w:t>
      </w:r>
      <w:r w:rsidR="006E0CE3">
        <w:rPr>
          <w:rFonts w:ascii="Times New Roman" w:hAnsi="Times New Roman" w:cs="Times New Roman"/>
          <w:bCs/>
        </w:rPr>
        <w:t xml:space="preserve"> interaction score</w:t>
      </w:r>
      <w:r w:rsidR="00265C3D">
        <w:rPr>
          <w:rFonts w:ascii="Times New Roman" w:hAnsi="Times New Roman" w:cs="Times New Roman"/>
          <w:bCs/>
        </w:rPr>
        <w:t>s</w:t>
      </w:r>
      <w:r>
        <w:rPr>
          <w:rFonts w:ascii="Times New Roman" w:hAnsi="Times New Roman" w:cs="Times New Roman"/>
          <w:bCs/>
        </w:rPr>
        <w:t xml:space="preserve">, linked genes (gene symbols and expression changes). Note that one hub may be linked to more than one gene, and </w:t>
      </w:r>
      <w:r w:rsidR="00506650">
        <w:rPr>
          <w:rFonts w:ascii="Times New Roman" w:hAnsi="Times New Roman" w:cs="Times New Roman"/>
          <w:bCs/>
        </w:rPr>
        <w:t>hence listed multiple times</w:t>
      </w:r>
      <w:r>
        <w:rPr>
          <w:rFonts w:ascii="Times New Roman" w:hAnsi="Times New Roman" w:cs="Times New Roman"/>
          <w:bCs/>
        </w:rPr>
        <w:t xml:space="preserve">. </w:t>
      </w:r>
      <w:r w:rsidR="00892401">
        <w:rPr>
          <w:rFonts w:ascii="Times New Roman" w:hAnsi="Times New Roman" w:cs="Times New Roman"/>
          <w:b/>
        </w:rPr>
        <w:br w:type="page"/>
      </w:r>
    </w:p>
    <w:p w14:paraId="20490665" w14:textId="6BA4A41D" w:rsidR="00B2572A" w:rsidRPr="00777A97" w:rsidRDefault="00C72F14" w:rsidP="00772652">
      <w:pPr>
        <w:rPr>
          <w:rFonts w:ascii="Times New Roman" w:hAnsi="Times New Roman" w:cs="Times New Roman"/>
          <w:b/>
        </w:rPr>
      </w:pPr>
      <w:r>
        <w:rPr>
          <w:rFonts w:ascii="Times New Roman" w:hAnsi="Times New Roman" w:cs="Times New Roman"/>
          <w:b/>
        </w:rPr>
        <w:lastRenderedPageBreak/>
        <w:t>Shan</w:t>
      </w:r>
      <w:r w:rsidR="00B2572A">
        <w:rPr>
          <w:rFonts w:ascii="Times New Roman" w:hAnsi="Times New Roman" w:cs="Times New Roman"/>
          <w:b/>
        </w:rPr>
        <w:t xml:space="preserve"> </w:t>
      </w:r>
      <w:r>
        <w:rPr>
          <w:rFonts w:ascii="Times New Roman" w:hAnsi="Times New Roman" w:cs="Times New Roman"/>
          <w:b/>
        </w:rPr>
        <w:t xml:space="preserve">and Li </w:t>
      </w:r>
      <w:r w:rsidR="00236F5F">
        <w:rPr>
          <w:rFonts w:ascii="Times New Roman" w:hAnsi="Times New Roman" w:cs="Times New Roman"/>
          <w:b/>
        </w:rPr>
        <w:t xml:space="preserve">et al. </w:t>
      </w:r>
      <w:r w:rsidR="004B3348">
        <w:rPr>
          <w:rFonts w:ascii="Times New Roman" w:hAnsi="Times New Roman" w:cs="Times New Roman"/>
          <w:b/>
        </w:rPr>
        <w:t>Supplementary</w:t>
      </w:r>
      <w:r w:rsidR="00236F5F" w:rsidRPr="009F4099">
        <w:rPr>
          <w:rFonts w:ascii="Times New Roman" w:hAnsi="Times New Roman" w:cs="Times New Roman"/>
          <w:b/>
        </w:rPr>
        <w:t xml:space="preserve"> Figure </w:t>
      </w:r>
      <w:r w:rsidR="00236F5F">
        <w:rPr>
          <w:rFonts w:ascii="Times New Roman" w:hAnsi="Times New Roman" w:cs="Times New Roman"/>
          <w:b/>
        </w:rPr>
        <w:t>1</w:t>
      </w:r>
    </w:p>
    <w:p w14:paraId="041AE7B9" w14:textId="4BB37F95" w:rsidR="00777A97" w:rsidRDefault="00BE006A" w:rsidP="00BE006A">
      <w:pPr>
        <w:spacing w:after="120"/>
        <w:ind w:left="900"/>
        <w:rPr>
          <w:rFonts w:ascii="Times New Roman" w:hAnsi="Times New Roman" w:cs="Times New Roman"/>
          <w:b/>
          <w:bCs/>
        </w:rPr>
      </w:pPr>
      <w:r w:rsidRPr="00BE006A">
        <w:rPr>
          <w:rFonts w:ascii="Times New Roman" w:hAnsi="Times New Roman" w:cs="Times New Roman"/>
          <w:b/>
          <w:bCs/>
          <w:noProof/>
        </w:rPr>
        <w:drawing>
          <wp:inline distT="0" distB="0" distL="0" distR="0" wp14:anchorId="40326413" wp14:editId="5D88FED2">
            <wp:extent cx="3919745" cy="54864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9745" cy="5486400"/>
                    </a:xfrm>
                    <a:prstGeom prst="rect">
                      <a:avLst/>
                    </a:prstGeom>
                  </pic:spPr>
                </pic:pic>
              </a:graphicData>
            </a:graphic>
          </wp:inline>
        </w:drawing>
      </w:r>
    </w:p>
    <w:p w14:paraId="66848EDD" w14:textId="2BE37913" w:rsidR="009D4576" w:rsidRPr="00BE006A" w:rsidRDefault="00777A97" w:rsidP="00777A97">
      <w:pPr>
        <w:spacing w:after="120"/>
        <w:rPr>
          <w:rFonts w:ascii="Times New Roman" w:hAnsi="Times New Roman" w:cs="Times New Roman"/>
        </w:rPr>
      </w:pPr>
      <w:r w:rsidRPr="006378A9">
        <w:rPr>
          <w:rFonts w:ascii="Times New Roman" w:hAnsi="Times New Roman" w:cs="Times New Roman"/>
          <w:b/>
          <w:bCs/>
        </w:rPr>
        <w:t xml:space="preserve">Figure </w:t>
      </w:r>
      <w:r>
        <w:rPr>
          <w:rFonts w:ascii="Times New Roman" w:hAnsi="Times New Roman" w:cs="Times New Roman"/>
          <w:b/>
          <w:bCs/>
        </w:rPr>
        <w:t>S</w:t>
      </w:r>
      <w:r w:rsidR="00772652">
        <w:rPr>
          <w:rFonts w:ascii="Times New Roman" w:hAnsi="Times New Roman" w:cs="Times New Roman"/>
          <w:b/>
          <w:bCs/>
        </w:rPr>
        <w:t>1</w:t>
      </w:r>
      <w:r w:rsidRPr="006378A9">
        <w:rPr>
          <w:rFonts w:ascii="Times New Roman" w:hAnsi="Times New Roman" w:cs="Times New Roman"/>
          <w:b/>
          <w:bCs/>
        </w:rPr>
        <w:t xml:space="preserve">. </w:t>
      </w:r>
      <w:r w:rsidR="00BE006A">
        <w:rPr>
          <w:rFonts w:ascii="Times New Roman" w:hAnsi="Times New Roman" w:cs="Times New Roman"/>
          <w:b/>
          <w:bCs/>
        </w:rPr>
        <w:t>Specific ablation of Tcf1 and Lef1 in mature CD8</w:t>
      </w:r>
      <w:r w:rsidR="00BE006A" w:rsidRPr="00BE006A">
        <w:rPr>
          <w:rFonts w:ascii="Times New Roman" w:hAnsi="Times New Roman" w:cs="Times New Roman"/>
          <w:b/>
          <w:bCs/>
          <w:vertAlign w:val="superscript"/>
        </w:rPr>
        <w:t>+</w:t>
      </w:r>
      <w:r w:rsidR="00BE006A">
        <w:rPr>
          <w:rFonts w:ascii="Times New Roman" w:hAnsi="Times New Roman" w:cs="Times New Roman"/>
          <w:b/>
          <w:bCs/>
        </w:rPr>
        <w:t xml:space="preserve"> T cells and Hi-C library statistics</w:t>
      </w:r>
      <w:r w:rsidR="00BE006A">
        <w:rPr>
          <w:rFonts w:ascii="Times New Roman" w:hAnsi="Times New Roman" w:cs="Times New Roman"/>
        </w:rPr>
        <w:t>.</w:t>
      </w:r>
    </w:p>
    <w:p w14:paraId="01E82506" w14:textId="0A5C98DC" w:rsidR="00777A97" w:rsidRDefault="009D4576" w:rsidP="003F0F0E">
      <w:pPr>
        <w:spacing w:after="120"/>
        <w:rPr>
          <w:rFonts w:ascii="Times New Roman" w:hAnsi="Times New Roman"/>
        </w:rPr>
      </w:pPr>
      <w:r>
        <w:rPr>
          <w:rFonts w:ascii="Times New Roman" w:hAnsi="Times New Roman" w:cs="Times New Roman"/>
          <w:b/>
          <w:bCs/>
        </w:rPr>
        <w:t xml:space="preserve">a. </w:t>
      </w:r>
      <w:r w:rsidR="00665A77" w:rsidRPr="009D4576">
        <w:rPr>
          <w:rFonts w:ascii="Times New Roman" w:hAnsi="Times New Roman" w:cs="Times New Roman"/>
        </w:rPr>
        <w:t xml:space="preserve">Developmental stage-specific deletion of </w:t>
      </w:r>
      <w:r w:rsidR="00777A97" w:rsidRPr="009D4576">
        <w:rPr>
          <w:rFonts w:ascii="Times New Roman" w:hAnsi="Times New Roman"/>
        </w:rPr>
        <w:t>Tcf1</w:t>
      </w:r>
      <w:r w:rsidR="00665A77" w:rsidRPr="009D4576">
        <w:rPr>
          <w:rFonts w:ascii="Times New Roman" w:hAnsi="Times New Roman"/>
        </w:rPr>
        <w:t xml:space="preserve"> and </w:t>
      </w:r>
      <w:r w:rsidR="00777A97" w:rsidRPr="009D4576">
        <w:rPr>
          <w:rFonts w:ascii="Times New Roman" w:hAnsi="Times New Roman"/>
        </w:rPr>
        <w:t xml:space="preserve">Lef1 </w:t>
      </w:r>
      <w:r w:rsidR="00665A77" w:rsidRPr="009D4576">
        <w:rPr>
          <w:rFonts w:ascii="Times New Roman" w:hAnsi="Times New Roman"/>
        </w:rPr>
        <w:t xml:space="preserve">has distinct impact on </w:t>
      </w:r>
      <w:r w:rsidR="00C87132">
        <w:rPr>
          <w:rFonts w:ascii="Times New Roman" w:hAnsi="Times New Roman"/>
        </w:rPr>
        <w:t xml:space="preserve">mature </w:t>
      </w:r>
      <w:r w:rsidR="00665A77" w:rsidRPr="009D4576">
        <w:rPr>
          <w:rFonts w:ascii="Times New Roman" w:hAnsi="Times New Roman"/>
        </w:rPr>
        <w:t>CD8</w:t>
      </w:r>
      <w:r w:rsidR="00665A77" w:rsidRPr="009D4576">
        <w:rPr>
          <w:rFonts w:ascii="Times New Roman" w:hAnsi="Times New Roman"/>
          <w:vertAlign w:val="superscript"/>
        </w:rPr>
        <w:t>+</w:t>
      </w:r>
      <w:r w:rsidR="00665A77" w:rsidRPr="009D4576">
        <w:rPr>
          <w:rFonts w:ascii="Times New Roman" w:hAnsi="Times New Roman"/>
        </w:rPr>
        <w:t xml:space="preserve"> T cells</w:t>
      </w:r>
      <w:r w:rsidR="00777A97" w:rsidRPr="009D4576">
        <w:rPr>
          <w:rFonts w:ascii="Times New Roman" w:hAnsi="Times New Roman" w:cs="Times New Roman"/>
        </w:rPr>
        <w:t>.</w:t>
      </w:r>
      <w:r>
        <w:rPr>
          <w:rFonts w:ascii="Times New Roman" w:hAnsi="Times New Roman" w:cs="Times New Roman"/>
        </w:rPr>
        <w:t xml:space="preserve"> </w:t>
      </w:r>
      <w:r w:rsidR="00777A97" w:rsidRPr="00C903BD">
        <w:rPr>
          <w:rFonts w:ascii="Times New Roman" w:hAnsi="Times New Roman"/>
          <w:i/>
        </w:rPr>
        <w:t>Tcf7</w:t>
      </w:r>
      <w:r w:rsidR="00665A77">
        <w:rPr>
          <w:rFonts w:ascii="Times New Roman" w:hAnsi="Times New Roman"/>
          <w:vertAlign w:val="superscript"/>
        </w:rPr>
        <w:t>FL/FL</w:t>
      </w:r>
      <w:r w:rsidR="00777A97" w:rsidRPr="00C903BD">
        <w:rPr>
          <w:rFonts w:ascii="Times New Roman" w:hAnsi="Times New Roman"/>
          <w:i/>
        </w:rPr>
        <w:t>Lef1</w:t>
      </w:r>
      <w:r w:rsidR="00665A77">
        <w:rPr>
          <w:rFonts w:ascii="Times New Roman" w:hAnsi="Times New Roman"/>
          <w:vertAlign w:val="superscript"/>
        </w:rPr>
        <w:t>FL/FL</w:t>
      </w:r>
      <w:r w:rsidR="00777A97">
        <w:rPr>
          <w:rFonts w:ascii="Times New Roman" w:hAnsi="Times New Roman"/>
        </w:rPr>
        <w:t xml:space="preserve"> </w:t>
      </w:r>
      <w:r w:rsidR="00665A77">
        <w:rPr>
          <w:rFonts w:ascii="Times New Roman" w:hAnsi="Times New Roman"/>
        </w:rPr>
        <w:t xml:space="preserve">strain was crossed with CD4-Cre </w:t>
      </w:r>
      <w:r w:rsidR="00C87132">
        <w:rPr>
          <w:rFonts w:ascii="Times New Roman" w:hAnsi="Times New Roman"/>
        </w:rPr>
        <w:t>or</w:t>
      </w:r>
      <w:r w:rsidR="00665A77">
        <w:rPr>
          <w:rFonts w:ascii="Times New Roman" w:hAnsi="Times New Roman"/>
        </w:rPr>
        <w:t xml:space="preserve"> hCD2-Cre, which deleted Tcf1 and Lef1 at the TCR</w:t>
      </w:r>
      <w:r w:rsidR="00665A77" w:rsidRPr="006C0FA8">
        <w:rPr>
          <w:rFonts w:ascii="Symbol" w:hAnsi="Symbol"/>
        </w:rPr>
        <w:t>b</w:t>
      </w:r>
      <w:r w:rsidR="00665A77" w:rsidRPr="006C0FA8">
        <w:rPr>
          <w:rFonts w:ascii="Times New Roman" w:hAnsi="Times New Roman"/>
          <w:vertAlign w:val="superscript"/>
        </w:rPr>
        <w:t>+</w:t>
      </w:r>
      <w:r w:rsidR="00665A77">
        <w:rPr>
          <w:rFonts w:ascii="Times New Roman" w:hAnsi="Times New Roman"/>
        </w:rPr>
        <w:t xml:space="preserve">DP thymocytes </w:t>
      </w:r>
      <w:r w:rsidR="00C87132">
        <w:rPr>
          <w:rFonts w:ascii="Times New Roman" w:hAnsi="Times New Roman"/>
        </w:rPr>
        <w:t>or</w:t>
      </w:r>
      <w:r w:rsidR="00665A77">
        <w:rPr>
          <w:rFonts w:ascii="Times New Roman" w:hAnsi="Times New Roman"/>
        </w:rPr>
        <w:t xml:space="preserve"> mature CD8</w:t>
      </w:r>
      <w:r w:rsidR="00665A77" w:rsidRPr="006C0FA8">
        <w:rPr>
          <w:rFonts w:ascii="Times New Roman" w:hAnsi="Times New Roman"/>
          <w:vertAlign w:val="superscript"/>
        </w:rPr>
        <w:t>+</w:t>
      </w:r>
      <w:r w:rsidR="00665A77">
        <w:rPr>
          <w:rFonts w:ascii="Times New Roman" w:hAnsi="Times New Roman"/>
        </w:rPr>
        <w:t xml:space="preserve"> T cells, respectively.</w:t>
      </w:r>
      <w:r w:rsidR="006C0FA8">
        <w:rPr>
          <w:rFonts w:ascii="Times New Roman" w:hAnsi="Times New Roman"/>
        </w:rPr>
        <w:t xml:space="preserve"> Splenic TCR</w:t>
      </w:r>
      <w:r w:rsidR="006C0FA8" w:rsidRPr="006C0FA8">
        <w:rPr>
          <w:rFonts w:ascii="Symbol" w:hAnsi="Symbol"/>
        </w:rPr>
        <w:t>b</w:t>
      </w:r>
      <w:r w:rsidR="006C0FA8" w:rsidRPr="006C0FA8">
        <w:rPr>
          <w:rFonts w:ascii="Times New Roman" w:hAnsi="Times New Roman"/>
          <w:vertAlign w:val="superscript"/>
        </w:rPr>
        <w:t>+</w:t>
      </w:r>
      <w:r w:rsidR="006C0FA8">
        <w:rPr>
          <w:rFonts w:ascii="Times New Roman" w:hAnsi="Times New Roman"/>
        </w:rPr>
        <w:t xml:space="preserve"> cells were analyzed for CD4</w:t>
      </w:r>
      <w:r w:rsidR="006C0FA8" w:rsidRPr="006C0FA8">
        <w:rPr>
          <w:rFonts w:ascii="Times New Roman" w:hAnsi="Times New Roman"/>
          <w:vertAlign w:val="superscript"/>
        </w:rPr>
        <w:t>+</w:t>
      </w:r>
      <w:r w:rsidR="006C0FA8">
        <w:rPr>
          <w:rFonts w:ascii="Times New Roman" w:hAnsi="Times New Roman"/>
        </w:rPr>
        <w:t xml:space="preserve"> and CD8</w:t>
      </w:r>
      <w:r w:rsidR="006C0FA8" w:rsidRPr="006C0FA8">
        <w:rPr>
          <w:rFonts w:ascii="Times New Roman" w:hAnsi="Times New Roman"/>
          <w:vertAlign w:val="superscript"/>
        </w:rPr>
        <w:t>+</w:t>
      </w:r>
      <w:r w:rsidR="006C0FA8">
        <w:rPr>
          <w:rFonts w:ascii="Times New Roman" w:hAnsi="Times New Roman"/>
        </w:rPr>
        <w:t xml:space="preserve"> T cell lineage distribution. Whereas CD4-Cre-mediated Tcf1/Lef1 delet</w:t>
      </w:r>
      <w:r w:rsidR="000A1F5B">
        <w:rPr>
          <w:rFonts w:ascii="Times New Roman" w:hAnsi="Times New Roman"/>
        </w:rPr>
        <w:t>ion resulted in derepression of CD4 coreceptor in CD8</w:t>
      </w:r>
      <w:r w:rsidR="000A1F5B" w:rsidRPr="006C0FA8">
        <w:rPr>
          <w:rFonts w:ascii="Times New Roman" w:hAnsi="Times New Roman"/>
          <w:vertAlign w:val="superscript"/>
        </w:rPr>
        <w:t>+</w:t>
      </w:r>
      <w:r w:rsidR="000A1F5B">
        <w:rPr>
          <w:rFonts w:ascii="Times New Roman" w:hAnsi="Times New Roman"/>
        </w:rPr>
        <w:t xml:space="preserve"> T cells</w:t>
      </w:r>
      <w:r>
        <w:rPr>
          <w:rFonts w:ascii="Times New Roman" w:hAnsi="Times New Roman"/>
        </w:rPr>
        <w:t xml:space="preserve"> (right panel)</w:t>
      </w:r>
      <w:r w:rsidR="000A1F5B">
        <w:rPr>
          <w:rFonts w:ascii="Times New Roman" w:hAnsi="Times New Roman"/>
        </w:rPr>
        <w:t xml:space="preserve">, </w:t>
      </w:r>
      <w:r w:rsidR="00B55D99">
        <w:rPr>
          <w:rFonts w:ascii="Times New Roman" w:hAnsi="Times New Roman"/>
        </w:rPr>
        <w:t>hCD2-Cre-mediated deletion did not</w:t>
      </w:r>
      <w:r>
        <w:rPr>
          <w:rFonts w:ascii="Times New Roman" w:hAnsi="Times New Roman"/>
        </w:rPr>
        <w:t xml:space="preserve"> (middle panel)</w:t>
      </w:r>
      <w:r w:rsidR="00B55D99">
        <w:rPr>
          <w:rFonts w:ascii="Times New Roman" w:hAnsi="Times New Roman"/>
        </w:rPr>
        <w:t xml:space="preserve">. </w:t>
      </w:r>
    </w:p>
    <w:p w14:paraId="3AD632CA" w14:textId="1E6A03B2" w:rsidR="00D06243" w:rsidRPr="006A56E6" w:rsidRDefault="00D06243" w:rsidP="00D06243">
      <w:pPr>
        <w:spacing w:after="120"/>
        <w:rPr>
          <w:rFonts w:ascii="Times New Roman" w:hAnsi="Times New Roman"/>
          <w:b/>
          <w:bCs/>
        </w:rPr>
      </w:pPr>
      <w:r>
        <w:rPr>
          <w:rFonts w:ascii="Times New Roman" w:hAnsi="Times New Roman"/>
          <w:b/>
          <w:bCs/>
        </w:rPr>
        <w:t>b</w:t>
      </w:r>
      <w:r>
        <w:rPr>
          <w:rFonts w:ascii="Times New Roman" w:hAnsi="Times New Roman"/>
        </w:rPr>
        <w:t xml:space="preserve">. </w:t>
      </w:r>
      <w:r w:rsidRPr="006A56E6">
        <w:rPr>
          <w:rFonts w:ascii="Times New Roman" w:hAnsi="Times New Roman"/>
        </w:rPr>
        <w:t>Summary statistics of the Hi-C libraries</w:t>
      </w:r>
      <w:r>
        <w:rPr>
          <w:rFonts w:ascii="Times New Roman" w:hAnsi="Times New Roman"/>
        </w:rPr>
        <w:t>.</w:t>
      </w:r>
    </w:p>
    <w:p w14:paraId="46674BEB" w14:textId="4EF50DEC" w:rsidR="00D06243" w:rsidRPr="006A56E6" w:rsidRDefault="00D06243" w:rsidP="00D06243">
      <w:pPr>
        <w:spacing w:after="120"/>
        <w:rPr>
          <w:rFonts w:ascii="Times New Roman" w:hAnsi="Times New Roman"/>
        </w:rPr>
      </w:pPr>
      <w:r>
        <w:rPr>
          <w:rFonts w:ascii="Times New Roman" w:hAnsi="Times New Roman"/>
          <w:b/>
          <w:bCs/>
        </w:rPr>
        <w:t>c</w:t>
      </w:r>
      <w:r>
        <w:rPr>
          <w:rFonts w:ascii="Times New Roman" w:hAnsi="Times New Roman"/>
        </w:rPr>
        <w:t>.</w:t>
      </w:r>
      <w:r w:rsidRPr="006A56E6">
        <w:rPr>
          <w:rFonts w:ascii="Times New Roman" w:hAnsi="Times New Roman"/>
        </w:rPr>
        <w:t xml:space="preserve"> Scatterplots showing reproducibility of two </w:t>
      </w:r>
      <w:r>
        <w:rPr>
          <w:rFonts w:ascii="Times New Roman" w:hAnsi="Times New Roman"/>
        </w:rPr>
        <w:t>biological</w:t>
      </w:r>
      <w:r w:rsidRPr="006A56E6">
        <w:rPr>
          <w:rFonts w:ascii="Times New Roman" w:hAnsi="Times New Roman"/>
        </w:rPr>
        <w:t xml:space="preserve"> replicates of </w:t>
      </w:r>
      <w:r>
        <w:rPr>
          <w:rFonts w:ascii="Times New Roman" w:hAnsi="Times New Roman"/>
        </w:rPr>
        <w:t>WT and dKO CD8</w:t>
      </w:r>
      <w:r w:rsidRPr="000B64AF">
        <w:rPr>
          <w:rFonts w:ascii="Times New Roman" w:hAnsi="Times New Roman"/>
          <w:vertAlign w:val="superscript"/>
        </w:rPr>
        <w:t>+</w:t>
      </w:r>
      <w:r>
        <w:rPr>
          <w:rFonts w:ascii="Times New Roman" w:hAnsi="Times New Roman"/>
        </w:rPr>
        <w:t xml:space="preserve"> T cell </w:t>
      </w:r>
      <w:r w:rsidRPr="006A56E6">
        <w:rPr>
          <w:rFonts w:ascii="Times New Roman" w:hAnsi="Times New Roman"/>
        </w:rPr>
        <w:t xml:space="preserve">Hi-C libraries. The </w:t>
      </w:r>
      <w:r w:rsidRPr="00C87132">
        <w:rPr>
          <w:rFonts w:ascii="Times New Roman" w:hAnsi="Times New Roman"/>
          <w:i/>
          <w:iCs/>
        </w:rPr>
        <w:t>x</w:t>
      </w:r>
      <w:r>
        <w:rPr>
          <w:rFonts w:ascii="Times New Roman" w:hAnsi="Times New Roman"/>
        </w:rPr>
        <w:t>-</w:t>
      </w:r>
      <w:r w:rsidRPr="006A56E6">
        <w:rPr>
          <w:rFonts w:ascii="Times New Roman" w:hAnsi="Times New Roman"/>
        </w:rPr>
        <w:t xml:space="preserve"> and </w:t>
      </w:r>
      <w:r w:rsidRPr="00C87132">
        <w:rPr>
          <w:rFonts w:ascii="Times New Roman" w:hAnsi="Times New Roman"/>
          <w:i/>
          <w:iCs/>
        </w:rPr>
        <w:t>y</w:t>
      </w:r>
      <w:r>
        <w:rPr>
          <w:rFonts w:ascii="Times New Roman" w:hAnsi="Times New Roman"/>
        </w:rPr>
        <w:t>-axis</w:t>
      </w:r>
      <w:r w:rsidRPr="006A56E6">
        <w:rPr>
          <w:rFonts w:ascii="Times New Roman" w:hAnsi="Times New Roman"/>
        </w:rPr>
        <w:t xml:space="preserve"> values </w:t>
      </w:r>
      <w:r>
        <w:rPr>
          <w:rFonts w:ascii="Times New Roman" w:hAnsi="Times New Roman"/>
        </w:rPr>
        <w:t>for</w:t>
      </w:r>
      <w:r w:rsidRPr="006A56E6">
        <w:rPr>
          <w:rFonts w:ascii="Times New Roman" w:hAnsi="Times New Roman"/>
        </w:rPr>
        <w:t xml:space="preserve"> </w:t>
      </w:r>
      <w:r>
        <w:rPr>
          <w:rFonts w:ascii="Times New Roman" w:hAnsi="Times New Roman"/>
        </w:rPr>
        <w:t xml:space="preserve">each data point (marked with a </w:t>
      </w:r>
      <w:r w:rsidRPr="006A56E6">
        <w:rPr>
          <w:rFonts w:ascii="Times New Roman" w:hAnsi="Times New Roman"/>
        </w:rPr>
        <w:t>dot</w:t>
      </w:r>
      <w:r>
        <w:rPr>
          <w:rFonts w:ascii="Times New Roman" w:hAnsi="Times New Roman"/>
        </w:rPr>
        <w:t>)</w:t>
      </w:r>
      <w:r w:rsidRPr="006A56E6">
        <w:rPr>
          <w:rFonts w:ascii="Times New Roman" w:hAnsi="Times New Roman"/>
        </w:rPr>
        <w:t xml:space="preserve"> represent the normalized paired-end tag (PET) counts in </w:t>
      </w:r>
      <w:r>
        <w:rPr>
          <w:rFonts w:ascii="Times New Roman" w:hAnsi="Times New Roman"/>
        </w:rPr>
        <w:t>replicate 1 (</w:t>
      </w:r>
      <w:r w:rsidRPr="006A56E6">
        <w:rPr>
          <w:rFonts w:ascii="Times New Roman" w:hAnsi="Times New Roman"/>
        </w:rPr>
        <w:t>Rep1</w:t>
      </w:r>
      <w:r>
        <w:rPr>
          <w:rFonts w:ascii="Times New Roman" w:hAnsi="Times New Roman"/>
        </w:rPr>
        <w:t>)</w:t>
      </w:r>
      <w:r w:rsidRPr="006A56E6">
        <w:rPr>
          <w:rFonts w:ascii="Times New Roman" w:hAnsi="Times New Roman"/>
        </w:rPr>
        <w:t xml:space="preserve"> and</w:t>
      </w:r>
      <w:r>
        <w:rPr>
          <w:rFonts w:ascii="Times New Roman" w:hAnsi="Times New Roman"/>
        </w:rPr>
        <w:t xml:space="preserve"> replicate 1 (</w:t>
      </w:r>
      <w:r w:rsidRPr="006A56E6">
        <w:rPr>
          <w:rFonts w:ascii="Times New Roman" w:hAnsi="Times New Roman"/>
        </w:rPr>
        <w:t>Rep 2</w:t>
      </w:r>
      <w:r>
        <w:rPr>
          <w:rFonts w:ascii="Times New Roman" w:hAnsi="Times New Roman"/>
        </w:rPr>
        <w:t>),</w:t>
      </w:r>
      <w:r w:rsidRPr="006A56E6">
        <w:rPr>
          <w:rFonts w:ascii="Times New Roman" w:hAnsi="Times New Roman"/>
        </w:rPr>
        <w:t xml:space="preserve"> respectively. The </w:t>
      </w:r>
      <w:r>
        <w:rPr>
          <w:rFonts w:ascii="Times New Roman" w:hAnsi="Times New Roman"/>
        </w:rPr>
        <w:t xml:space="preserve">dot </w:t>
      </w:r>
      <w:r w:rsidRPr="006A56E6">
        <w:rPr>
          <w:rFonts w:ascii="Times New Roman" w:hAnsi="Times New Roman"/>
        </w:rPr>
        <w:t xml:space="preserve">color </w:t>
      </w:r>
      <w:r>
        <w:rPr>
          <w:rFonts w:ascii="Times New Roman" w:hAnsi="Times New Roman"/>
        </w:rPr>
        <w:t>denotes</w:t>
      </w:r>
      <w:r w:rsidRPr="006A56E6">
        <w:rPr>
          <w:rFonts w:ascii="Times New Roman" w:hAnsi="Times New Roman"/>
        </w:rPr>
        <w:t xml:space="preserve"> local density. </w:t>
      </w:r>
      <w:r w:rsidR="00FF5B75">
        <w:rPr>
          <w:rFonts w:ascii="Times New Roman" w:hAnsi="Times New Roman"/>
        </w:rPr>
        <w:t>The R values denote Pearson correlation coefficient.</w:t>
      </w:r>
    </w:p>
    <w:p w14:paraId="7BA66DFB" w14:textId="77777777" w:rsidR="00D06243" w:rsidRDefault="00D06243" w:rsidP="003F0F0E">
      <w:pPr>
        <w:spacing w:after="120"/>
        <w:rPr>
          <w:rFonts w:ascii="Times New Roman" w:hAnsi="Times New Roman"/>
        </w:rPr>
      </w:pPr>
    </w:p>
    <w:p w14:paraId="1B77AD5D" w14:textId="4AC88412" w:rsidR="00BE1C0B" w:rsidRDefault="00C72F14" w:rsidP="00236F5F">
      <w:pPr>
        <w:rPr>
          <w:rFonts w:ascii="Times New Roman" w:hAnsi="Times New Roman" w:cs="Times New Roman"/>
          <w:b/>
        </w:rPr>
      </w:pPr>
      <w:r>
        <w:rPr>
          <w:rFonts w:ascii="Times New Roman" w:hAnsi="Times New Roman" w:cs="Times New Roman"/>
          <w:b/>
        </w:rPr>
        <w:lastRenderedPageBreak/>
        <w:t xml:space="preserve">Shan and </w:t>
      </w:r>
      <w:r w:rsidR="00810C6F">
        <w:rPr>
          <w:rFonts w:ascii="Times New Roman" w:hAnsi="Times New Roman" w:cs="Times New Roman"/>
          <w:b/>
        </w:rPr>
        <w:t xml:space="preserve">Li et al. </w:t>
      </w:r>
      <w:r w:rsidR="004B3348">
        <w:rPr>
          <w:rFonts w:ascii="Times New Roman" w:hAnsi="Times New Roman" w:cs="Times New Roman"/>
          <w:b/>
        </w:rPr>
        <w:t>Supplementary</w:t>
      </w:r>
      <w:r w:rsidR="00BE1C0B" w:rsidRPr="009F4099">
        <w:rPr>
          <w:rFonts w:ascii="Times New Roman" w:hAnsi="Times New Roman" w:cs="Times New Roman"/>
          <w:b/>
        </w:rPr>
        <w:t xml:space="preserve"> Figure </w:t>
      </w:r>
      <w:r w:rsidR="00BC1C9D">
        <w:rPr>
          <w:rFonts w:ascii="Times New Roman" w:hAnsi="Times New Roman" w:cs="Times New Roman"/>
          <w:b/>
        </w:rPr>
        <w:t>2</w:t>
      </w:r>
    </w:p>
    <w:p w14:paraId="2F3B81F3" w14:textId="4A4977D7" w:rsidR="00765D12" w:rsidRDefault="008F60B5" w:rsidP="00282668">
      <w:pPr>
        <w:widowControl w:val="0"/>
        <w:autoSpaceDE w:val="0"/>
        <w:autoSpaceDN w:val="0"/>
        <w:adjustRightInd w:val="0"/>
        <w:spacing w:after="120"/>
        <w:ind w:left="360"/>
        <w:outlineLvl w:val="0"/>
        <w:rPr>
          <w:rFonts w:ascii="Times New Roman" w:hAnsi="Times New Roman" w:cs="Times New Roman"/>
          <w:b/>
          <w:bCs/>
          <w:color w:val="000000" w:themeColor="text1"/>
        </w:rPr>
      </w:pPr>
      <w:r w:rsidRPr="008F60B5">
        <w:rPr>
          <w:rFonts w:ascii="Times New Roman" w:hAnsi="Times New Roman" w:cs="Times New Roman"/>
          <w:b/>
          <w:bCs/>
          <w:noProof/>
          <w:color w:val="000000" w:themeColor="text1"/>
        </w:rPr>
        <w:drawing>
          <wp:inline distT="0" distB="0" distL="0" distR="0" wp14:anchorId="7F875735" wp14:editId="394221DE">
            <wp:extent cx="5120640" cy="63782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0640" cy="6378287"/>
                    </a:xfrm>
                    <a:prstGeom prst="rect">
                      <a:avLst/>
                    </a:prstGeom>
                  </pic:spPr>
                </pic:pic>
              </a:graphicData>
            </a:graphic>
          </wp:inline>
        </w:drawing>
      </w:r>
    </w:p>
    <w:p w14:paraId="67F50487" w14:textId="71F4837B" w:rsidR="00765D12" w:rsidRPr="009826E6" w:rsidRDefault="00765D12" w:rsidP="00D7573B">
      <w:pPr>
        <w:widowControl w:val="0"/>
        <w:autoSpaceDE w:val="0"/>
        <w:autoSpaceDN w:val="0"/>
        <w:adjustRightInd w:val="0"/>
        <w:spacing w:after="120"/>
        <w:outlineLvl w:val="0"/>
        <w:rPr>
          <w:rFonts w:ascii="Times New Roman" w:hAnsi="Times New Roman" w:cs="Times New Roman"/>
          <w:b/>
          <w:color w:val="000000" w:themeColor="text1"/>
        </w:rPr>
      </w:pPr>
      <w:r w:rsidRPr="00E355B4">
        <w:rPr>
          <w:rFonts w:ascii="Times New Roman" w:hAnsi="Times New Roman" w:cs="Times New Roman"/>
          <w:b/>
          <w:bCs/>
          <w:color w:val="000000" w:themeColor="text1"/>
        </w:rPr>
        <w:t xml:space="preserve">Figure </w:t>
      </w:r>
      <w:r w:rsidR="00F53E3D">
        <w:rPr>
          <w:rFonts w:ascii="Times New Roman" w:hAnsi="Times New Roman" w:cs="Times New Roman"/>
          <w:b/>
          <w:bCs/>
          <w:color w:val="000000" w:themeColor="text1"/>
        </w:rPr>
        <w:t>S</w:t>
      </w:r>
      <w:r w:rsidR="00D7573B">
        <w:rPr>
          <w:rFonts w:ascii="Times New Roman" w:hAnsi="Times New Roman" w:cs="Times New Roman"/>
          <w:b/>
          <w:bCs/>
          <w:color w:val="000000" w:themeColor="text1"/>
        </w:rPr>
        <w:t>2</w:t>
      </w:r>
      <w:r w:rsidRPr="00E355B4">
        <w:rPr>
          <w:rFonts w:ascii="Times New Roman" w:hAnsi="Times New Roman" w:cs="Times New Roman"/>
          <w:b/>
          <w:bCs/>
          <w:color w:val="000000" w:themeColor="text1"/>
        </w:rPr>
        <w:t xml:space="preserve">. </w:t>
      </w:r>
      <w:r w:rsidR="00910769">
        <w:rPr>
          <w:rFonts w:ascii="Times New Roman" w:hAnsi="Times New Roman"/>
          <w:b/>
          <w:color w:val="000000" w:themeColor="text1"/>
        </w:rPr>
        <w:t xml:space="preserve">Tcf1 binding peaks exhibit </w:t>
      </w:r>
      <w:r w:rsidR="006B2BC9">
        <w:rPr>
          <w:rFonts w:ascii="Times New Roman" w:hAnsi="Times New Roman"/>
          <w:b/>
          <w:color w:val="000000" w:themeColor="text1"/>
        </w:rPr>
        <w:t>varied degrees of Tcf/Lef motif enrichment</w:t>
      </w:r>
      <w:r w:rsidR="00910769">
        <w:rPr>
          <w:rFonts w:ascii="Times New Roman" w:hAnsi="Times New Roman"/>
          <w:b/>
          <w:color w:val="000000" w:themeColor="text1"/>
        </w:rPr>
        <w:t xml:space="preserve">. </w:t>
      </w:r>
      <w:r w:rsidRPr="009826E6">
        <w:rPr>
          <w:rFonts w:ascii="Times New Roman" w:hAnsi="Times New Roman" w:cs="Times New Roman"/>
          <w:b/>
          <w:color w:val="000000" w:themeColor="text1"/>
        </w:rPr>
        <w:t xml:space="preserve"> </w:t>
      </w:r>
    </w:p>
    <w:p w14:paraId="5F888E5F" w14:textId="529B9941" w:rsidR="008F60B5" w:rsidRPr="00CF40AA" w:rsidRDefault="008F60B5" w:rsidP="00D7573B">
      <w:pPr>
        <w:spacing w:after="120"/>
        <w:rPr>
          <w:rFonts w:ascii="Times New Roman" w:hAnsi="Times New Roman" w:cs="Times New Roman"/>
          <w:bCs/>
          <w:color w:val="0432FF"/>
        </w:rPr>
      </w:pPr>
      <w:r w:rsidRPr="00CF40AA">
        <w:rPr>
          <w:rFonts w:ascii="Times New Roman" w:hAnsi="Times New Roman" w:cs="Times New Roman"/>
          <w:b/>
          <w:bCs/>
          <w:color w:val="0432FF"/>
        </w:rPr>
        <w:t xml:space="preserve">a–c. </w:t>
      </w:r>
      <w:r w:rsidRPr="00CF40AA">
        <w:rPr>
          <w:rFonts w:ascii="Times New Roman" w:hAnsi="Times New Roman" w:cs="Times New Roman"/>
          <w:bCs/>
          <w:color w:val="0432FF"/>
        </w:rPr>
        <w:t xml:space="preserve">Characterization of Tcf1 </w:t>
      </w:r>
      <w:r w:rsidR="00D20683" w:rsidRPr="00CF40AA">
        <w:rPr>
          <w:rFonts w:ascii="Times New Roman" w:hAnsi="Times New Roman" w:cs="Times New Roman"/>
          <w:bCs/>
          <w:color w:val="0432FF"/>
        </w:rPr>
        <w:t>anti</w:t>
      </w:r>
      <w:r w:rsidRPr="00CF40AA">
        <w:rPr>
          <w:rFonts w:ascii="Times New Roman" w:hAnsi="Times New Roman" w:cs="Times New Roman"/>
          <w:bCs/>
          <w:color w:val="0432FF"/>
        </w:rPr>
        <w:t xml:space="preserve">serum generated in house. </w:t>
      </w:r>
      <w:r w:rsidR="00D20683" w:rsidRPr="00CF40AA">
        <w:rPr>
          <w:rFonts w:ascii="Times New Roman" w:hAnsi="Times New Roman" w:cs="Times New Roman"/>
          <w:b/>
          <w:color w:val="0432FF"/>
        </w:rPr>
        <w:t>a</w:t>
      </w:r>
      <w:r w:rsidR="00D20683" w:rsidRPr="00CF40AA">
        <w:rPr>
          <w:rFonts w:ascii="Times New Roman" w:hAnsi="Times New Roman" w:cs="Times New Roman"/>
          <w:bCs/>
          <w:color w:val="0432FF"/>
        </w:rPr>
        <w:t xml:space="preserve">) </w:t>
      </w:r>
      <w:r w:rsidRPr="00CF40AA">
        <w:rPr>
          <w:rFonts w:ascii="Times New Roman" w:hAnsi="Times New Roman" w:cs="Times New Roman"/>
          <w:bCs/>
          <w:color w:val="0432FF"/>
        </w:rPr>
        <w:t xml:space="preserve">FLAG-tagged </w:t>
      </w:r>
      <w:r w:rsidR="00AB0971" w:rsidRPr="00CF40AA">
        <w:rPr>
          <w:rFonts w:ascii="Times New Roman" w:hAnsi="Times New Roman" w:cs="Times New Roman"/>
          <w:bCs/>
          <w:color w:val="0432FF"/>
        </w:rPr>
        <w:t>Tcf1-expressing vector was transfected into 293T cells</w:t>
      </w:r>
      <w:r w:rsidR="00D20683" w:rsidRPr="00CF40AA">
        <w:rPr>
          <w:rFonts w:ascii="Times New Roman" w:hAnsi="Times New Roman" w:cs="Times New Roman"/>
          <w:bCs/>
          <w:color w:val="0432FF"/>
        </w:rPr>
        <w:t xml:space="preserve">, and the cell lysates were immunoblotted with the antiserum at various dilutions. </w:t>
      </w:r>
      <w:r w:rsidR="00D20683" w:rsidRPr="00CF40AA">
        <w:rPr>
          <w:rFonts w:ascii="Times New Roman" w:hAnsi="Times New Roman" w:cs="Times New Roman"/>
          <w:bCs/>
          <w:i/>
          <w:iCs/>
          <w:color w:val="0432FF"/>
        </w:rPr>
        <w:t>Note that molecular weight of FLAG-tagged Tcf1 was higher than the WT full-length Tcf1 protein at the 45 kDa</w:t>
      </w:r>
      <w:r w:rsidR="00D20683" w:rsidRPr="00CF40AA">
        <w:rPr>
          <w:rFonts w:ascii="Times New Roman" w:hAnsi="Times New Roman" w:cs="Times New Roman"/>
          <w:bCs/>
          <w:color w:val="0432FF"/>
        </w:rPr>
        <w:t>. b)</w:t>
      </w:r>
      <w:r w:rsidR="005363D8" w:rsidRPr="00CF40AA">
        <w:rPr>
          <w:rFonts w:ascii="Times New Roman" w:hAnsi="Times New Roman" w:cs="Times New Roman"/>
          <w:bCs/>
          <w:color w:val="0432FF"/>
        </w:rPr>
        <w:t xml:space="preserve"> Cell lysates from sorted naïve CD8</w:t>
      </w:r>
      <w:r w:rsidR="005363D8" w:rsidRPr="00CF40AA">
        <w:rPr>
          <w:rFonts w:ascii="Times New Roman" w:hAnsi="Times New Roman" w:cs="Times New Roman"/>
          <w:bCs/>
          <w:color w:val="0432FF"/>
          <w:vertAlign w:val="superscript"/>
        </w:rPr>
        <w:t>+</w:t>
      </w:r>
      <w:r w:rsidR="005363D8" w:rsidRPr="00CF40AA">
        <w:rPr>
          <w:rFonts w:ascii="Times New Roman" w:hAnsi="Times New Roman" w:cs="Times New Roman"/>
          <w:bCs/>
          <w:color w:val="0432FF"/>
        </w:rPr>
        <w:t xml:space="preserve"> T cells were immunoblotted with the Tcf1 antiserum or the commercially available Tcf1 antibody (clone C46C7 from Cell Signaling Technologies, CST) at the same dilution. Tcf1 long and short isoforms are marked with brackets. </w:t>
      </w:r>
      <w:r w:rsidR="005363D8" w:rsidRPr="00CF40AA">
        <w:rPr>
          <w:rFonts w:ascii="Times New Roman" w:hAnsi="Times New Roman" w:cs="Times New Roman"/>
          <w:b/>
          <w:color w:val="0432FF"/>
        </w:rPr>
        <w:t>c</w:t>
      </w:r>
      <w:r w:rsidR="005363D8" w:rsidRPr="00CF40AA">
        <w:rPr>
          <w:rFonts w:ascii="Times New Roman" w:hAnsi="Times New Roman" w:cs="Times New Roman"/>
          <w:bCs/>
          <w:color w:val="0432FF"/>
        </w:rPr>
        <w:t xml:space="preserve">) Cell lysates from 293T cells transfected with FLAG-Tcf1 were immunoprecipitated with the Tcf1 </w:t>
      </w:r>
      <w:r w:rsidR="005363D8" w:rsidRPr="00CF40AA">
        <w:rPr>
          <w:rFonts w:ascii="Times New Roman" w:hAnsi="Times New Roman" w:cs="Times New Roman"/>
          <w:bCs/>
          <w:color w:val="0432FF"/>
        </w:rPr>
        <w:lastRenderedPageBreak/>
        <w:t>antiserum (4 µl), the CST C46C7 Tcf1 antibody (4 µl, 0.65 µg), or IgG followed by immunoblotting with anti-FLAG antibody.</w:t>
      </w:r>
      <w:r w:rsidRPr="00CF40AA">
        <w:rPr>
          <w:rFonts w:ascii="Times New Roman" w:hAnsi="Times New Roman" w:cs="Times New Roman"/>
          <w:bCs/>
          <w:color w:val="0432FF"/>
        </w:rPr>
        <w:t xml:space="preserve">  </w:t>
      </w:r>
    </w:p>
    <w:p w14:paraId="0FFB260F" w14:textId="12FBC385" w:rsidR="008357BB" w:rsidRPr="008357BB" w:rsidRDefault="008F60B5" w:rsidP="00D7573B">
      <w:pPr>
        <w:spacing w:after="120"/>
        <w:rPr>
          <w:rFonts w:ascii="Times New Roman" w:hAnsi="Times New Roman" w:cs="Times New Roman"/>
          <w:bCs/>
        </w:rPr>
      </w:pPr>
      <w:r>
        <w:rPr>
          <w:rFonts w:ascii="Times New Roman" w:hAnsi="Times New Roman" w:cs="Times New Roman"/>
          <w:b/>
          <w:bCs/>
        </w:rPr>
        <w:t>d</w:t>
      </w:r>
      <w:r w:rsidR="006B2BC9">
        <w:rPr>
          <w:rFonts w:ascii="Times New Roman" w:hAnsi="Times New Roman" w:cs="Times New Roman"/>
          <w:b/>
          <w:bCs/>
        </w:rPr>
        <w:t xml:space="preserve">. </w:t>
      </w:r>
      <w:r w:rsidR="008357BB" w:rsidRPr="008357BB">
        <w:rPr>
          <w:rFonts w:ascii="Times New Roman" w:hAnsi="Times New Roman" w:cs="Times New Roman"/>
          <w:bCs/>
        </w:rPr>
        <w:t xml:space="preserve"> </w:t>
      </w:r>
      <w:r w:rsidR="006B2BC9">
        <w:rPr>
          <w:rFonts w:ascii="Times New Roman" w:hAnsi="Times New Roman" w:cs="Times New Roman"/>
          <w:bCs/>
        </w:rPr>
        <w:t>Distinction of Tcf1 binding peaks based on enrichment of Tcf/Lef motif</w:t>
      </w:r>
      <w:r w:rsidR="00482995">
        <w:rPr>
          <w:rFonts w:ascii="Times New Roman" w:hAnsi="Times New Roman" w:cs="Times New Roman"/>
          <w:bCs/>
        </w:rPr>
        <w:t>s</w:t>
      </w:r>
      <w:r w:rsidR="006B2BC9">
        <w:rPr>
          <w:rFonts w:ascii="Times New Roman" w:hAnsi="Times New Roman" w:cs="Times New Roman"/>
          <w:bCs/>
        </w:rPr>
        <w:t xml:space="preserve">. </w:t>
      </w:r>
      <w:r w:rsidR="005A70A1">
        <w:rPr>
          <w:rFonts w:ascii="Times New Roman" w:hAnsi="Times New Roman" w:cs="Times New Roman"/>
          <w:bCs/>
          <w:color w:val="000000" w:themeColor="text1"/>
        </w:rPr>
        <w:t xml:space="preserve">High confidence Tcf1 binding peaks were mapped by ChIP-seq in </w:t>
      </w:r>
      <w:r w:rsidR="000A1115">
        <w:rPr>
          <w:rFonts w:ascii="Times New Roman" w:hAnsi="Times New Roman" w:cs="Times New Roman"/>
          <w:bCs/>
          <w:color w:val="000000" w:themeColor="text1"/>
        </w:rPr>
        <w:t xml:space="preserve">WT </w:t>
      </w:r>
      <w:r w:rsidR="005A70A1">
        <w:rPr>
          <w:rFonts w:ascii="Times New Roman" w:hAnsi="Times New Roman" w:cs="Times New Roman"/>
          <w:bCs/>
          <w:color w:val="000000" w:themeColor="text1"/>
        </w:rPr>
        <w:t>CD8</w:t>
      </w:r>
      <w:r w:rsidR="005A70A1" w:rsidRPr="00BF55CB">
        <w:rPr>
          <w:rFonts w:ascii="Times New Roman" w:hAnsi="Times New Roman" w:cs="Times New Roman"/>
          <w:bCs/>
          <w:color w:val="000000" w:themeColor="text1"/>
          <w:vertAlign w:val="superscript"/>
        </w:rPr>
        <w:t>+</w:t>
      </w:r>
      <w:r w:rsidR="005A70A1">
        <w:rPr>
          <w:rFonts w:ascii="Times New Roman" w:hAnsi="Times New Roman" w:cs="Times New Roman"/>
          <w:bCs/>
          <w:color w:val="000000" w:themeColor="text1"/>
        </w:rPr>
        <w:t xml:space="preserve"> T cells and analyzed for enrichment of Tcf/Lef motif</w:t>
      </w:r>
      <w:r w:rsidR="003038A4">
        <w:rPr>
          <w:rFonts w:ascii="Times New Roman" w:hAnsi="Times New Roman" w:cs="Times New Roman"/>
          <w:bCs/>
          <w:color w:val="000000" w:themeColor="text1"/>
        </w:rPr>
        <w:t>s</w:t>
      </w:r>
      <w:r w:rsidR="005A70A1">
        <w:rPr>
          <w:rFonts w:ascii="Times New Roman" w:hAnsi="Times New Roman" w:cs="Times New Roman"/>
          <w:bCs/>
          <w:color w:val="000000" w:themeColor="text1"/>
        </w:rPr>
        <w:t xml:space="preserve"> </w:t>
      </w:r>
      <w:r w:rsidR="0056162D">
        <w:rPr>
          <w:rFonts w:ascii="Times New Roman" w:hAnsi="Times New Roman" w:cs="Times New Roman"/>
          <w:bCs/>
          <w:color w:val="000000" w:themeColor="text1"/>
        </w:rPr>
        <w:t>using HOMER</w:t>
      </w:r>
      <w:r w:rsidR="000A1115">
        <w:rPr>
          <w:rFonts w:ascii="Times New Roman" w:hAnsi="Times New Roman" w:cs="Times New Roman"/>
          <w:bCs/>
        </w:rPr>
        <w:t xml:space="preserve">. </w:t>
      </w:r>
      <w:r w:rsidR="00482995">
        <w:rPr>
          <w:rFonts w:ascii="Times New Roman" w:hAnsi="Times New Roman" w:cs="Times New Roman"/>
          <w:bCs/>
        </w:rPr>
        <w:t xml:space="preserve">A total of </w:t>
      </w:r>
      <w:r w:rsidR="000A1115" w:rsidRPr="008357BB">
        <w:rPr>
          <w:rFonts w:ascii="Times New Roman" w:hAnsi="Times New Roman" w:cs="Times New Roman"/>
          <w:bCs/>
        </w:rPr>
        <w:t>2</w:t>
      </w:r>
      <w:r w:rsidR="00C74C74">
        <w:rPr>
          <w:rFonts w:ascii="Times New Roman" w:hAnsi="Times New Roman" w:cs="Times New Roman"/>
          <w:bCs/>
        </w:rPr>
        <w:t>,</w:t>
      </w:r>
      <w:r w:rsidR="000A1115" w:rsidRPr="008357BB">
        <w:rPr>
          <w:rFonts w:ascii="Times New Roman" w:hAnsi="Times New Roman" w:cs="Times New Roman"/>
          <w:bCs/>
        </w:rPr>
        <w:t>866</w:t>
      </w:r>
      <w:r w:rsidR="000A1115">
        <w:rPr>
          <w:rFonts w:ascii="Times New Roman" w:hAnsi="Times New Roman" w:cs="Times New Roman"/>
          <w:bCs/>
        </w:rPr>
        <w:t xml:space="preserve"> </w:t>
      </w:r>
      <w:r w:rsidR="00E04C30">
        <w:rPr>
          <w:rFonts w:ascii="Times New Roman" w:hAnsi="Times New Roman" w:cs="Times New Roman"/>
          <w:bCs/>
        </w:rPr>
        <w:t>Tcf1 peaks were strongly enriched for the Tcf/Lef motif</w:t>
      </w:r>
      <w:r w:rsidR="003038A4">
        <w:rPr>
          <w:rFonts w:ascii="Times New Roman" w:hAnsi="Times New Roman" w:cs="Times New Roman"/>
          <w:bCs/>
        </w:rPr>
        <w:t>s</w:t>
      </w:r>
      <w:r w:rsidR="00E04C30">
        <w:rPr>
          <w:rFonts w:ascii="Times New Roman" w:hAnsi="Times New Roman" w:cs="Times New Roman"/>
          <w:bCs/>
        </w:rPr>
        <w:t xml:space="preserve"> with enrichment score above 7, and hence defined as </w:t>
      </w:r>
      <w:r w:rsidR="008357BB" w:rsidRPr="008357BB">
        <w:rPr>
          <w:rFonts w:ascii="Times New Roman" w:hAnsi="Times New Roman" w:cs="Times New Roman"/>
          <w:bCs/>
        </w:rPr>
        <w:t>Motif</w:t>
      </w:r>
      <w:r w:rsidR="008357BB" w:rsidRPr="00487127">
        <w:rPr>
          <w:rFonts w:ascii="Times New Roman" w:hAnsi="Times New Roman" w:cs="Times New Roman"/>
          <w:bCs/>
          <w:vertAlign w:val="superscript"/>
        </w:rPr>
        <w:t>+</w:t>
      </w:r>
      <w:r w:rsidR="00E04C30">
        <w:rPr>
          <w:rFonts w:ascii="Times New Roman" w:hAnsi="Times New Roman" w:cs="Times New Roman"/>
          <w:bCs/>
        </w:rPr>
        <w:t xml:space="preserve"> Tcf1 peaks, while 5,197 Tcf1 peaks with enrichment score under 3 were defined as </w:t>
      </w:r>
      <w:r w:rsidR="008357BB" w:rsidRPr="008357BB">
        <w:rPr>
          <w:rFonts w:ascii="Times New Roman" w:hAnsi="Times New Roman" w:cs="Times New Roman"/>
          <w:bCs/>
        </w:rPr>
        <w:t>Motif</w:t>
      </w:r>
      <w:r w:rsidR="00E04C30" w:rsidRPr="00487127">
        <w:rPr>
          <w:rFonts w:ascii="Times New Roman" w:hAnsi="Times New Roman" w:cs="Times New Roman"/>
          <w:bCs/>
          <w:vertAlign w:val="superscript"/>
        </w:rPr>
        <w:t>–</w:t>
      </w:r>
      <w:r w:rsidR="00E04C30">
        <w:rPr>
          <w:rFonts w:ascii="Times New Roman" w:hAnsi="Times New Roman" w:cs="Times New Roman"/>
          <w:bCs/>
        </w:rPr>
        <w:t xml:space="preserve"> Tcf1 peaks</w:t>
      </w:r>
      <w:r w:rsidR="008357BB" w:rsidRPr="008357BB">
        <w:rPr>
          <w:rFonts w:ascii="Times New Roman" w:hAnsi="Times New Roman" w:cs="Times New Roman"/>
          <w:bCs/>
        </w:rPr>
        <w:t>.</w:t>
      </w:r>
    </w:p>
    <w:p w14:paraId="30EFC5B9" w14:textId="2CF829D1" w:rsidR="008357BB" w:rsidRDefault="008F60B5" w:rsidP="00D7573B">
      <w:pPr>
        <w:spacing w:after="120"/>
        <w:rPr>
          <w:rFonts w:ascii="Times New Roman" w:hAnsi="Times New Roman" w:cs="Times New Roman"/>
          <w:b/>
        </w:rPr>
      </w:pPr>
      <w:r>
        <w:rPr>
          <w:rFonts w:ascii="Times New Roman" w:hAnsi="Times New Roman" w:cs="Times New Roman"/>
          <w:b/>
        </w:rPr>
        <w:t>e</w:t>
      </w:r>
      <w:r w:rsidR="005A70A1">
        <w:rPr>
          <w:rFonts w:ascii="Times New Roman" w:hAnsi="Times New Roman" w:cs="Times New Roman"/>
          <w:bCs/>
        </w:rPr>
        <w:t>.</w:t>
      </w:r>
      <w:r w:rsidR="008357BB" w:rsidRPr="008357BB">
        <w:rPr>
          <w:rFonts w:ascii="Times New Roman" w:hAnsi="Times New Roman" w:cs="Times New Roman"/>
          <w:bCs/>
        </w:rPr>
        <w:t xml:space="preserve"> Pie charts showing the genomic distribution of </w:t>
      </w:r>
      <w:r w:rsidR="005A70A1">
        <w:rPr>
          <w:rFonts w:ascii="Times New Roman" w:hAnsi="Times New Roman" w:cs="Times New Roman"/>
          <w:bCs/>
        </w:rPr>
        <w:t>all (middle), M</w:t>
      </w:r>
      <w:r w:rsidR="008357BB" w:rsidRPr="008357BB">
        <w:rPr>
          <w:rFonts w:ascii="Times New Roman" w:hAnsi="Times New Roman" w:cs="Times New Roman"/>
          <w:bCs/>
        </w:rPr>
        <w:t xml:space="preserve">otif+ (left), </w:t>
      </w:r>
      <w:r w:rsidR="005A70A1">
        <w:rPr>
          <w:rFonts w:ascii="Times New Roman" w:hAnsi="Times New Roman" w:cs="Times New Roman"/>
          <w:bCs/>
        </w:rPr>
        <w:t>and M</w:t>
      </w:r>
      <w:r w:rsidR="008357BB" w:rsidRPr="008357BB">
        <w:rPr>
          <w:rFonts w:ascii="Times New Roman" w:hAnsi="Times New Roman" w:cs="Times New Roman"/>
          <w:bCs/>
        </w:rPr>
        <w:t>otif</w:t>
      </w:r>
      <w:r w:rsidR="005A70A1">
        <w:rPr>
          <w:rFonts w:ascii="Times New Roman" w:hAnsi="Times New Roman" w:cs="Times New Roman"/>
          <w:bCs/>
        </w:rPr>
        <w:t>–</w:t>
      </w:r>
      <w:r w:rsidR="008357BB" w:rsidRPr="008357BB">
        <w:rPr>
          <w:rFonts w:ascii="Times New Roman" w:hAnsi="Times New Roman" w:cs="Times New Roman"/>
          <w:bCs/>
        </w:rPr>
        <w:t xml:space="preserve"> (right) Tcf1 </w:t>
      </w:r>
      <w:r w:rsidR="005A70A1">
        <w:rPr>
          <w:rFonts w:ascii="Times New Roman" w:hAnsi="Times New Roman" w:cs="Times New Roman"/>
          <w:bCs/>
        </w:rPr>
        <w:t>peaks</w:t>
      </w:r>
      <w:r w:rsidR="008357BB" w:rsidRPr="008357BB">
        <w:rPr>
          <w:rFonts w:ascii="Times New Roman" w:hAnsi="Times New Roman" w:cs="Times New Roman"/>
          <w:bCs/>
        </w:rPr>
        <w:t xml:space="preserve">. </w:t>
      </w:r>
      <w:r w:rsidR="005A70A1">
        <w:rPr>
          <w:rFonts w:ascii="Times New Roman" w:hAnsi="Times New Roman"/>
          <w:color w:val="000000" w:themeColor="text1"/>
        </w:rPr>
        <w:t>The total numbers of Tcf1 peaks in each category are shown, with the percentages of promoter distribution marked in parentheses.</w:t>
      </w:r>
    </w:p>
    <w:p w14:paraId="5F12C82E" w14:textId="23D7AAD6" w:rsidR="00DC63AA" w:rsidRPr="00DC63AA" w:rsidRDefault="008F60B5" w:rsidP="00D7573B">
      <w:pPr>
        <w:spacing w:after="120"/>
        <w:rPr>
          <w:rFonts w:ascii="Times New Roman" w:hAnsi="Times New Roman" w:cs="Times New Roman"/>
          <w:bCs/>
        </w:rPr>
      </w:pPr>
      <w:r>
        <w:rPr>
          <w:rFonts w:ascii="Times New Roman" w:hAnsi="Times New Roman" w:cs="Times New Roman"/>
          <w:b/>
        </w:rPr>
        <w:t>f</w:t>
      </w:r>
      <w:r w:rsidR="00DC63AA">
        <w:rPr>
          <w:rFonts w:ascii="Times New Roman" w:hAnsi="Times New Roman" w:cs="Times New Roman"/>
          <w:b/>
        </w:rPr>
        <w:t xml:space="preserve">. </w:t>
      </w:r>
      <w:r w:rsidR="00796FC7" w:rsidRPr="00482995">
        <w:rPr>
          <w:rFonts w:ascii="Times New Roman" w:hAnsi="Times New Roman" w:cs="Times New Roman"/>
          <w:bCs/>
          <w:i/>
          <w:iCs/>
        </w:rPr>
        <w:t>De novo</w:t>
      </w:r>
      <w:r w:rsidR="00796FC7" w:rsidRPr="00840028">
        <w:rPr>
          <w:rFonts w:ascii="Times New Roman" w:hAnsi="Times New Roman" w:cs="Times New Roman"/>
          <w:bCs/>
        </w:rPr>
        <w:t xml:space="preserve"> m</w:t>
      </w:r>
      <w:r w:rsidR="00DC63AA" w:rsidRPr="00840028">
        <w:rPr>
          <w:rFonts w:ascii="Times New Roman" w:hAnsi="Times New Roman" w:cs="Times New Roman"/>
          <w:bCs/>
        </w:rPr>
        <w:t>otif</w:t>
      </w:r>
      <w:r w:rsidR="00DC63AA">
        <w:rPr>
          <w:rFonts w:ascii="Times New Roman" w:hAnsi="Times New Roman" w:cs="Times New Roman"/>
          <w:bCs/>
        </w:rPr>
        <w:t xml:space="preserve"> analysis of Motif</w:t>
      </w:r>
      <w:r w:rsidR="00DC63AA" w:rsidRPr="00840028">
        <w:rPr>
          <w:rFonts w:ascii="Times New Roman" w:hAnsi="Times New Roman" w:cs="Times New Roman"/>
          <w:bCs/>
          <w:vertAlign w:val="superscript"/>
        </w:rPr>
        <w:t>+</w:t>
      </w:r>
      <w:r w:rsidR="00DC63AA">
        <w:rPr>
          <w:rFonts w:ascii="Times New Roman" w:hAnsi="Times New Roman" w:cs="Times New Roman"/>
          <w:bCs/>
        </w:rPr>
        <w:t xml:space="preserve"> and Motif</w:t>
      </w:r>
      <w:r w:rsidR="0056162D" w:rsidRPr="00840028">
        <w:rPr>
          <w:rFonts w:ascii="Times New Roman" w:hAnsi="Times New Roman" w:cs="Times New Roman"/>
          <w:bCs/>
          <w:vertAlign w:val="superscript"/>
        </w:rPr>
        <w:t>–</w:t>
      </w:r>
      <w:r w:rsidR="00DC63AA">
        <w:rPr>
          <w:rFonts w:ascii="Times New Roman" w:hAnsi="Times New Roman" w:cs="Times New Roman"/>
          <w:bCs/>
        </w:rPr>
        <w:t xml:space="preserve"> Tcf1 peaks using HOMER.</w:t>
      </w:r>
      <w:r w:rsidR="00B27D7F">
        <w:rPr>
          <w:rFonts w:ascii="Times New Roman" w:hAnsi="Times New Roman" w:cs="Times New Roman"/>
          <w:bCs/>
        </w:rPr>
        <w:t xml:space="preserve"> Top five most enriched motifs are listed together with motif logo and statistical significance.</w:t>
      </w:r>
      <w:r w:rsidR="008717E2">
        <w:rPr>
          <w:rFonts w:ascii="Times New Roman" w:hAnsi="Times New Roman" w:cs="Times New Roman"/>
          <w:bCs/>
        </w:rPr>
        <w:t xml:space="preserve"> Note that </w:t>
      </w:r>
      <w:r w:rsidR="008717E2" w:rsidRPr="008717E2">
        <w:rPr>
          <w:rFonts w:ascii="Times New Roman" w:hAnsi="Times New Roman" w:cs="Times New Roman"/>
          <w:bCs/>
          <w:i/>
          <w:iCs/>
        </w:rPr>
        <w:t>Tcf7</w:t>
      </w:r>
      <w:r w:rsidR="008717E2">
        <w:rPr>
          <w:rFonts w:ascii="Times New Roman" w:hAnsi="Times New Roman" w:cs="Times New Roman"/>
          <w:bCs/>
        </w:rPr>
        <w:t xml:space="preserve">, </w:t>
      </w:r>
      <w:r w:rsidR="008717E2" w:rsidRPr="008717E2">
        <w:rPr>
          <w:rFonts w:ascii="Times New Roman" w:hAnsi="Times New Roman" w:cs="Times New Roman"/>
          <w:bCs/>
          <w:i/>
          <w:iCs/>
        </w:rPr>
        <w:t>Lef1</w:t>
      </w:r>
      <w:r w:rsidR="008717E2">
        <w:rPr>
          <w:rFonts w:ascii="Times New Roman" w:hAnsi="Times New Roman" w:cs="Times New Roman"/>
          <w:bCs/>
        </w:rPr>
        <w:t xml:space="preserve">, </w:t>
      </w:r>
      <w:r w:rsidR="008717E2" w:rsidRPr="008717E2">
        <w:rPr>
          <w:rFonts w:ascii="Times New Roman" w:hAnsi="Times New Roman" w:cs="Times New Roman"/>
          <w:bCs/>
          <w:i/>
          <w:iCs/>
        </w:rPr>
        <w:t>Tcf7l1</w:t>
      </w:r>
      <w:r w:rsidR="008717E2">
        <w:rPr>
          <w:rFonts w:ascii="Times New Roman" w:hAnsi="Times New Roman" w:cs="Times New Roman"/>
          <w:bCs/>
        </w:rPr>
        <w:t xml:space="preserve"> and </w:t>
      </w:r>
      <w:r w:rsidR="008717E2" w:rsidRPr="008717E2">
        <w:rPr>
          <w:rFonts w:ascii="Times New Roman" w:hAnsi="Times New Roman" w:cs="Times New Roman"/>
          <w:bCs/>
          <w:i/>
          <w:iCs/>
        </w:rPr>
        <w:t>Tcf7l2</w:t>
      </w:r>
      <w:r w:rsidR="008717E2">
        <w:rPr>
          <w:rFonts w:ascii="Times New Roman" w:hAnsi="Times New Roman" w:cs="Times New Roman"/>
          <w:bCs/>
        </w:rPr>
        <w:t xml:space="preserve"> genes encode Tcf1, Lef1, Tcf3 and Tcf4 proteins in the Tcf/Lef family TFs, respectively.</w:t>
      </w:r>
    </w:p>
    <w:p w14:paraId="75B4D280" w14:textId="3AF61BBA" w:rsidR="000D1462" w:rsidRDefault="000D1462">
      <w:pPr>
        <w:rPr>
          <w:rFonts w:ascii="Times New Roman" w:hAnsi="Times New Roman"/>
          <w:color w:val="000000" w:themeColor="text1"/>
        </w:rPr>
      </w:pPr>
      <w:r>
        <w:rPr>
          <w:rFonts w:ascii="Times New Roman" w:hAnsi="Times New Roman" w:cs="Times New Roman"/>
          <w:b/>
        </w:rPr>
        <w:br w:type="page"/>
      </w:r>
    </w:p>
    <w:p w14:paraId="588AD479" w14:textId="286DBFF6" w:rsidR="00840028" w:rsidRDefault="00840028" w:rsidP="00840028">
      <w:pPr>
        <w:rPr>
          <w:rFonts w:ascii="Times New Roman" w:hAnsi="Times New Roman" w:cs="Times New Roman"/>
          <w:b/>
        </w:rPr>
      </w:pPr>
      <w:r>
        <w:rPr>
          <w:rFonts w:ascii="Times New Roman" w:hAnsi="Times New Roman" w:cs="Times New Roman"/>
          <w:b/>
        </w:rPr>
        <w:lastRenderedPageBreak/>
        <w:t>Shan and Li</w:t>
      </w:r>
      <w:r w:rsidRPr="009F4099">
        <w:rPr>
          <w:rFonts w:ascii="Times New Roman" w:hAnsi="Times New Roman" w:cs="Times New Roman"/>
          <w:b/>
        </w:rPr>
        <w:t xml:space="preserve"> et al. </w:t>
      </w:r>
      <w:r>
        <w:rPr>
          <w:rFonts w:ascii="Times New Roman" w:hAnsi="Times New Roman" w:cs="Times New Roman"/>
          <w:b/>
        </w:rPr>
        <w:t>Supplementary</w:t>
      </w:r>
      <w:r w:rsidRPr="009F4099">
        <w:rPr>
          <w:rFonts w:ascii="Times New Roman" w:hAnsi="Times New Roman" w:cs="Times New Roman"/>
          <w:b/>
        </w:rPr>
        <w:t xml:space="preserve"> Figure </w:t>
      </w:r>
      <w:r w:rsidR="00B0192B">
        <w:rPr>
          <w:rFonts w:ascii="Times New Roman" w:hAnsi="Times New Roman" w:cs="Times New Roman"/>
          <w:b/>
        </w:rPr>
        <w:t>3</w:t>
      </w:r>
    </w:p>
    <w:p w14:paraId="346AA222" w14:textId="4A833368" w:rsidR="00840028" w:rsidRDefault="00135E17" w:rsidP="008A6F7E">
      <w:pPr>
        <w:pStyle w:val="DataField11pt-Single"/>
        <w:spacing w:line="480" w:lineRule="auto"/>
        <w:ind w:left="720"/>
        <w:rPr>
          <w:rFonts w:ascii="Times New Roman" w:hAnsi="Times New Roman"/>
          <w:b/>
          <w:bCs/>
          <w:sz w:val="24"/>
          <w:szCs w:val="24"/>
        </w:rPr>
      </w:pPr>
      <w:r w:rsidRPr="00135E17">
        <w:rPr>
          <w:rFonts w:ascii="Times New Roman" w:hAnsi="Times New Roman"/>
          <w:b/>
          <w:bCs/>
          <w:noProof/>
          <w:sz w:val="24"/>
          <w:szCs w:val="24"/>
        </w:rPr>
        <w:drawing>
          <wp:inline distT="0" distB="0" distL="0" distR="0" wp14:anchorId="26580A7A" wp14:editId="41BB5D7A">
            <wp:extent cx="4572000" cy="50996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000" cy="5099644"/>
                    </a:xfrm>
                    <a:prstGeom prst="rect">
                      <a:avLst/>
                    </a:prstGeom>
                  </pic:spPr>
                </pic:pic>
              </a:graphicData>
            </a:graphic>
          </wp:inline>
        </w:drawing>
      </w:r>
    </w:p>
    <w:p w14:paraId="75D40CB3" w14:textId="4512A1C9" w:rsidR="00840028" w:rsidRDefault="00840028" w:rsidP="00840A05">
      <w:pPr>
        <w:spacing w:after="120"/>
        <w:rPr>
          <w:rFonts w:ascii="Times New Roman" w:hAnsi="Times New Roman" w:cs="Arial"/>
        </w:rPr>
      </w:pPr>
      <w:r w:rsidRPr="006378A9">
        <w:rPr>
          <w:rFonts w:ascii="Times New Roman" w:hAnsi="Times New Roman" w:cs="Times New Roman"/>
          <w:b/>
          <w:bCs/>
        </w:rPr>
        <w:t xml:space="preserve">Figure </w:t>
      </w:r>
      <w:r>
        <w:rPr>
          <w:rFonts w:ascii="Times New Roman" w:hAnsi="Times New Roman" w:cs="Times New Roman"/>
          <w:b/>
          <w:bCs/>
        </w:rPr>
        <w:t>S</w:t>
      </w:r>
      <w:r w:rsidR="00B0192B">
        <w:rPr>
          <w:rFonts w:ascii="Times New Roman" w:hAnsi="Times New Roman" w:cs="Times New Roman"/>
          <w:b/>
          <w:bCs/>
        </w:rPr>
        <w:t>3</w:t>
      </w:r>
      <w:r w:rsidRPr="006378A9">
        <w:rPr>
          <w:rFonts w:ascii="Times New Roman" w:hAnsi="Times New Roman" w:cs="Times New Roman"/>
          <w:b/>
          <w:bCs/>
        </w:rPr>
        <w:t xml:space="preserve">. </w:t>
      </w:r>
      <w:r>
        <w:rPr>
          <w:rFonts w:ascii="Times New Roman" w:hAnsi="Times New Roman" w:cs="Arial"/>
          <w:b/>
        </w:rPr>
        <w:t>Tcf1</w:t>
      </w:r>
      <w:r w:rsidR="00840A05">
        <w:rPr>
          <w:rFonts w:ascii="Times New Roman" w:hAnsi="Times New Roman" w:cs="Arial"/>
          <w:b/>
        </w:rPr>
        <w:t xml:space="preserve"> is distributed within TADs and modulates chromatin interaction</w:t>
      </w:r>
      <w:r w:rsidR="00851073">
        <w:rPr>
          <w:rFonts w:ascii="Times New Roman" w:hAnsi="Times New Roman" w:cs="Arial"/>
          <w:b/>
        </w:rPr>
        <w:t>s</w:t>
      </w:r>
      <w:r w:rsidRPr="004F28C9">
        <w:rPr>
          <w:rFonts w:ascii="Times New Roman" w:hAnsi="Times New Roman" w:cs="Arial"/>
        </w:rPr>
        <w:t xml:space="preserve">. </w:t>
      </w:r>
    </w:p>
    <w:p w14:paraId="549988DA" w14:textId="741120A1" w:rsidR="00840A05" w:rsidRDefault="00840028" w:rsidP="00840A05">
      <w:pPr>
        <w:widowControl w:val="0"/>
        <w:autoSpaceDE w:val="0"/>
        <w:autoSpaceDN w:val="0"/>
        <w:adjustRightInd w:val="0"/>
        <w:spacing w:after="120"/>
        <w:outlineLvl w:val="0"/>
        <w:rPr>
          <w:rFonts w:ascii="Times New Roman" w:hAnsi="Times New Roman"/>
        </w:rPr>
      </w:pPr>
      <w:r w:rsidRPr="00BA0970">
        <w:rPr>
          <w:rFonts w:ascii="Times New Roman" w:hAnsi="Times New Roman"/>
          <w:b/>
          <w:bCs/>
        </w:rPr>
        <w:t>a</w:t>
      </w:r>
      <w:r>
        <w:rPr>
          <w:rFonts w:ascii="Times New Roman" w:hAnsi="Times New Roman"/>
        </w:rPr>
        <w:t xml:space="preserve">. </w:t>
      </w:r>
      <w:r w:rsidR="00840A05">
        <w:rPr>
          <w:rFonts w:ascii="Times New Roman" w:hAnsi="Times New Roman"/>
        </w:rPr>
        <w:t>CTCF but not Tcf1 is associated with TAD boundaries. TADs were identified in WT</w:t>
      </w:r>
      <w:r>
        <w:rPr>
          <w:rFonts w:ascii="Times New Roman" w:hAnsi="Times New Roman"/>
        </w:rPr>
        <w:t xml:space="preserve"> </w:t>
      </w:r>
      <w:r w:rsidR="00840A05">
        <w:rPr>
          <w:rFonts w:ascii="Times New Roman" w:hAnsi="Times New Roman"/>
        </w:rPr>
        <w:t>CD8</w:t>
      </w:r>
      <w:r w:rsidR="00840A05" w:rsidRPr="001F2932">
        <w:rPr>
          <w:rFonts w:ascii="Times New Roman" w:hAnsi="Times New Roman"/>
          <w:vertAlign w:val="superscript"/>
        </w:rPr>
        <w:t>+</w:t>
      </w:r>
      <w:r w:rsidR="00840A05">
        <w:rPr>
          <w:rFonts w:ascii="Times New Roman" w:hAnsi="Times New Roman"/>
        </w:rPr>
        <w:t xml:space="preserve"> T cells with the Arrowhead</w:t>
      </w:r>
      <w:r w:rsidR="00D02C79">
        <w:rPr>
          <w:rFonts w:ascii="Times New Roman" w:hAnsi="Times New Roman"/>
        </w:rPr>
        <w:t xml:space="preserve"> algorithm</w:t>
      </w:r>
      <w:r w:rsidR="00840A05">
        <w:rPr>
          <w:rFonts w:ascii="Times New Roman" w:hAnsi="Times New Roman"/>
        </w:rPr>
        <w:t>, and distribution of CTCF and Tcf1 peaks was determine</w:t>
      </w:r>
      <w:r w:rsidR="00652390">
        <w:rPr>
          <w:rFonts w:ascii="Times New Roman" w:hAnsi="Times New Roman"/>
        </w:rPr>
        <w:t>d</w:t>
      </w:r>
      <w:r w:rsidR="00840A05">
        <w:rPr>
          <w:rFonts w:ascii="Times New Roman" w:hAnsi="Times New Roman"/>
        </w:rPr>
        <w:t>.</w:t>
      </w:r>
      <w:r w:rsidR="00D02C79">
        <w:rPr>
          <w:rFonts w:ascii="Times New Roman" w:hAnsi="Times New Roman"/>
        </w:rPr>
        <w:t xml:space="preserve"> </w:t>
      </w:r>
      <w:r w:rsidR="00D02C79" w:rsidRPr="00D02C79">
        <w:rPr>
          <w:rFonts w:ascii="Times New Roman" w:hAnsi="Times New Roman"/>
          <w:color w:val="0432FF"/>
        </w:rPr>
        <w:t xml:space="preserve">In the left panel, the TAD boundary was centered with TADs in flanking region; in the right panel, the TAD was centered with its boundaries in flanking region. Both panels display the normalized intensity of CTCF or Tcf1 ChIP-seq signals. </w:t>
      </w:r>
    </w:p>
    <w:p w14:paraId="1D9F725A" w14:textId="5B91A954" w:rsidR="00840A05" w:rsidRDefault="00900DB2" w:rsidP="00840A05">
      <w:pPr>
        <w:widowControl w:val="0"/>
        <w:autoSpaceDE w:val="0"/>
        <w:autoSpaceDN w:val="0"/>
        <w:adjustRightInd w:val="0"/>
        <w:spacing w:after="120"/>
        <w:outlineLvl w:val="0"/>
        <w:rPr>
          <w:rFonts w:ascii="Times New Roman" w:hAnsi="Times New Roman"/>
        </w:rPr>
      </w:pPr>
      <w:r>
        <w:rPr>
          <w:rFonts w:ascii="Times New Roman" w:hAnsi="Times New Roman"/>
          <w:b/>
          <w:bCs/>
        </w:rPr>
        <w:t>b</w:t>
      </w:r>
      <w:r w:rsidR="009B7721">
        <w:rPr>
          <w:rFonts w:ascii="Times New Roman" w:hAnsi="Times New Roman"/>
        </w:rPr>
        <w:t xml:space="preserve">. Tcf1 </w:t>
      </w:r>
      <w:r w:rsidR="00840A05">
        <w:rPr>
          <w:rFonts w:ascii="Times New Roman" w:hAnsi="Times New Roman"/>
        </w:rPr>
        <w:t>peaks</w:t>
      </w:r>
      <w:r w:rsidR="009B7721">
        <w:rPr>
          <w:rFonts w:ascii="Times New Roman" w:hAnsi="Times New Roman"/>
        </w:rPr>
        <w:t xml:space="preserve"> are enriched </w:t>
      </w:r>
      <w:r w:rsidR="00FD1FBC">
        <w:rPr>
          <w:rFonts w:ascii="Times New Roman" w:hAnsi="Times New Roman"/>
        </w:rPr>
        <w:t xml:space="preserve">in </w:t>
      </w:r>
      <w:r w:rsidR="009B7721">
        <w:rPr>
          <w:rFonts w:ascii="Times New Roman" w:hAnsi="Times New Roman"/>
        </w:rPr>
        <w:t>chromatin interaction</w:t>
      </w:r>
      <w:r w:rsidR="00FD1FBC">
        <w:rPr>
          <w:rFonts w:ascii="Times New Roman" w:hAnsi="Times New Roman"/>
        </w:rPr>
        <w:t xml:space="preserve"> regions</w:t>
      </w:r>
      <w:r w:rsidR="009B7721">
        <w:rPr>
          <w:rFonts w:ascii="Times New Roman" w:hAnsi="Times New Roman"/>
        </w:rPr>
        <w:t xml:space="preserve">.  </w:t>
      </w:r>
      <w:r w:rsidR="00840A05">
        <w:rPr>
          <w:rFonts w:ascii="Times New Roman" w:hAnsi="Times New Roman"/>
        </w:rPr>
        <w:t>Chromatin i</w:t>
      </w:r>
      <w:r w:rsidR="009B7721">
        <w:rPr>
          <w:rFonts w:ascii="Times New Roman" w:hAnsi="Times New Roman"/>
        </w:rPr>
        <w:t xml:space="preserve">nteraction </w:t>
      </w:r>
      <w:r w:rsidR="00840A05">
        <w:rPr>
          <w:rFonts w:ascii="Times New Roman" w:hAnsi="Times New Roman"/>
        </w:rPr>
        <w:t xml:space="preserve">(Chr. Int.) </w:t>
      </w:r>
      <w:r w:rsidR="009B7721">
        <w:rPr>
          <w:rFonts w:ascii="Times New Roman" w:hAnsi="Times New Roman"/>
        </w:rPr>
        <w:t xml:space="preserve">anchors were allocated into different groups based on Tcf1 </w:t>
      </w:r>
      <w:r w:rsidR="00840A05">
        <w:rPr>
          <w:rFonts w:ascii="Times New Roman" w:hAnsi="Times New Roman"/>
        </w:rPr>
        <w:t xml:space="preserve">peak numbers </w:t>
      </w:r>
      <w:r w:rsidR="009B7721">
        <w:rPr>
          <w:rFonts w:ascii="Times New Roman" w:hAnsi="Times New Roman"/>
        </w:rPr>
        <w:t xml:space="preserve">in </w:t>
      </w:r>
      <w:r w:rsidR="00840A05">
        <w:rPr>
          <w:rFonts w:ascii="Times New Roman" w:hAnsi="Times New Roman"/>
        </w:rPr>
        <w:t>WT CD8</w:t>
      </w:r>
      <w:r w:rsidR="00840A05" w:rsidRPr="001F2932">
        <w:rPr>
          <w:rFonts w:ascii="Times New Roman" w:hAnsi="Times New Roman"/>
          <w:vertAlign w:val="superscript"/>
        </w:rPr>
        <w:t>+</w:t>
      </w:r>
      <w:r w:rsidR="00840A05">
        <w:rPr>
          <w:rFonts w:ascii="Times New Roman" w:hAnsi="Times New Roman"/>
        </w:rPr>
        <w:t xml:space="preserve"> T cells</w:t>
      </w:r>
      <w:r w:rsidR="009B7721">
        <w:rPr>
          <w:rFonts w:ascii="Times New Roman" w:hAnsi="Times New Roman"/>
        </w:rPr>
        <w:t xml:space="preserve">, and the </w:t>
      </w:r>
      <w:r w:rsidR="00840A05">
        <w:rPr>
          <w:rFonts w:ascii="Times New Roman" w:hAnsi="Times New Roman"/>
        </w:rPr>
        <w:t xml:space="preserve">Chr. Int. </w:t>
      </w:r>
      <w:r w:rsidR="009B7721">
        <w:rPr>
          <w:rFonts w:ascii="Times New Roman" w:hAnsi="Times New Roman"/>
        </w:rPr>
        <w:t xml:space="preserve">score was </w:t>
      </w:r>
      <w:r w:rsidR="006E7F8D">
        <w:rPr>
          <w:rFonts w:ascii="Times New Roman" w:hAnsi="Times New Roman"/>
        </w:rPr>
        <w:t>determined</w:t>
      </w:r>
      <w:r w:rsidR="009B7721">
        <w:rPr>
          <w:rFonts w:ascii="Times New Roman" w:hAnsi="Times New Roman"/>
        </w:rPr>
        <w:t xml:space="preserve"> for each anchor</w:t>
      </w:r>
      <w:r w:rsidR="006E7F8D">
        <w:rPr>
          <w:rFonts w:ascii="Times New Roman" w:hAnsi="Times New Roman"/>
        </w:rPr>
        <w:t>.</w:t>
      </w:r>
    </w:p>
    <w:p w14:paraId="6D4A4BA9" w14:textId="63592423" w:rsidR="009B7721" w:rsidRDefault="00900DB2" w:rsidP="00840A05">
      <w:pPr>
        <w:widowControl w:val="0"/>
        <w:autoSpaceDE w:val="0"/>
        <w:autoSpaceDN w:val="0"/>
        <w:adjustRightInd w:val="0"/>
        <w:spacing w:after="120"/>
        <w:outlineLvl w:val="0"/>
        <w:rPr>
          <w:rFonts w:ascii="Times New Roman" w:hAnsi="Times New Roman"/>
        </w:rPr>
      </w:pPr>
      <w:r>
        <w:rPr>
          <w:rFonts w:ascii="Times New Roman" w:hAnsi="Times New Roman"/>
          <w:b/>
          <w:bCs/>
        </w:rPr>
        <w:t>c</w:t>
      </w:r>
      <w:r w:rsidR="009B7721">
        <w:rPr>
          <w:rFonts w:ascii="Times New Roman" w:hAnsi="Times New Roman"/>
        </w:rPr>
        <w:t xml:space="preserve">. </w:t>
      </w:r>
      <w:r w:rsidR="006E7F8D">
        <w:rPr>
          <w:rFonts w:ascii="Times New Roman" w:hAnsi="Times New Roman"/>
        </w:rPr>
        <w:t>Tcf1/Lef1 deficiency diminishes c</w:t>
      </w:r>
      <w:r w:rsidR="009B7721">
        <w:rPr>
          <w:rFonts w:ascii="Times New Roman" w:hAnsi="Times New Roman"/>
        </w:rPr>
        <w:t xml:space="preserve">hromatin </w:t>
      </w:r>
      <w:r w:rsidR="009B7721" w:rsidRPr="00E27AA2">
        <w:rPr>
          <w:rFonts w:ascii="Times New Roman" w:hAnsi="Times New Roman"/>
        </w:rPr>
        <w:t>interactions</w:t>
      </w:r>
      <w:r w:rsidR="009B7721">
        <w:rPr>
          <w:rFonts w:ascii="Times New Roman" w:hAnsi="Times New Roman"/>
        </w:rPr>
        <w:t>.</w:t>
      </w:r>
      <w:r w:rsidR="006E7F8D">
        <w:rPr>
          <w:rFonts w:ascii="Times New Roman" w:hAnsi="Times New Roman"/>
        </w:rPr>
        <w:t xml:space="preserve"> Chr. Int.</w:t>
      </w:r>
      <w:r w:rsidR="00257F2A">
        <w:rPr>
          <w:rFonts w:ascii="Times New Roman" w:hAnsi="Times New Roman"/>
        </w:rPr>
        <w:t xml:space="preserve"> score changes in dKO over WT CD8</w:t>
      </w:r>
      <w:r w:rsidR="00257F2A" w:rsidRPr="001F2932">
        <w:rPr>
          <w:rFonts w:ascii="Times New Roman" w:hAnsi="Times New Roman"/>
          <w:vertAlign w:val="superscript"/>
        </w:rPr>
        <w:t>+</w:t>
      </w:r>
      <w:r w:rsidR="00257F2A">
        <w:rPr>
          <w:rFonts w:ascii="Times New Roman" w:hAnsi="Times New Roman"/>
        </w:rPr>
        <w:t xml:space="preserve"> T cells were determined for each interaction anchor in three groups as in </w:t>
      </w:r>
      <w:r w:rsidR="00257F2A" w:rsidRPr="00A244C3">
        <w:rPr>
          <w:rFonts w:ascii="Times New Roman" w:hAnsi="Times New Roman"/>
          <w:b/>
          <w:bCs/>
        </w:rPr>
        <w:t>b</w:t>
      </w:r>
      <w:r w:rsidR="00257F2A">
        <w:rPr>
          <w:rFonts w:ascii="Times New Roman" w:hAnsi="Times New Roman"/>
        </w:rPr>
        <w:t>, and Log2 fold changes were plotted in boxplot. T</w:t>
      </w:r>
      <w:r w:rsidR="009B7721">
        <w:rPr>
          <w:rFonts w:ascii="Times New Roman" w:hAnsi="Times New Roman"/>
        </w:rPr>
        <w:t>he statistical s</w:t>
      </w:r>
      <w:r w:rsidR="009B7721" w:rsidRPr="006C5F61">
        <w:rPr>
          <w:rFonts w:ascii="Times New Roman" w:hAnsi="Times New Roman"/>
        </w:rPr>
        <w:t>ignificanc</w:t>
      </w:r>
      <w:r w:rsidR="009B7721">
        <w:rPr>
          <w:rFonts w:ascii="Times New Roman" w:hAnsi="Times New Roman"/>
        </w:rPr>
        <w:t>e</w:t>
      </w:r>
      <w:r w:rsidR="006E7F8D">
        <w:rPr>
          <w:rFonts w:ascii="Times New Roman" w:hAnsi="Times New Roman"/>
        </w:rPr>
        <w:t xml:space="preserve"> in </w:t>
      </w:r>
      <w:r w:rsidR="006E7F8D" w:rsidRPr="006E7F8D">
        <w:rPr>
          <w:rFonts w:ascii="Times New Roman" w:hAnsi="Times New Roman"/>
          <w:b/>
          <w:bCs/>
        </w:rPr>
        <w:t>b</w:t>
      </w:r>
      <w:r w:rsidR="006E7F8D">
        <w:rPr>
          <w:rFonts w:ascii="Times New Roman" w:hAnsi="Times New Roman"/>
        </w:rPr>
        <w:t xml:space="preserve"> and </w:t>
      </w:r>
      <w:r w:rsidR="006E7F8D" w:rsidRPr="006E7F8D">
        <w:rPr>
          <w:rFonts w:ascii="Times New Roman" w:hAnsi="Times New Roman"/>
          <w:b/>
          <w:bCs/>
        </w:rPr>
        <w:t>c</w:t>
      </w:r>
      <w:r w:rsidR="009B7721" w:rsidRPr="006C5F61">
        <w:rPr>
          <w:rFonts w:ascii="Times New Roman" w:hAnsi="Times New Roman"/>
        </w:rPr>
        <w:t xml:space="preserve"> </w:t>
      </w:r>
      <w:r w:rsidR="009B7721">
        <w:rPr>
          <w:rFonts w:ascii="Times New Roman" w:hAnsi="Times New Roman"/>
        </w:rPr>
        <w:t>was</w:t>
      </w:r>
      <w:r w:rsidR="009B7721" w:rsidRPr="006C5F61">
        <w:rPr>
          <w:rFonts w:ascii="Times New Roman" w:hAnsi="Times New Roman"/>
        </w:rPr>
        <w:t xml:space="preserve"> calculated using one-sided Mann-Whitney U test</w:t>
      </w:r>
      <w:r w:rsidR="009B7721">
        <w:rPr>
          <w:rFonts w:ascii="Times New Roman" w:hAnsi="Times New Roman"/>
        </w:rPr>
        <w:t xml:space="preserve">. </w:t>
      </w:r>
    </w:p>
    <w:p w14:paraId="0D0F63F4" w14:textId="33FDEAF8" w:rsidR="009B7721" w:rsidRDefault="0064253C">
      <w:pPr>
        <w:rPr>
          <w:rFonts w:ascii="Times New Roman" w:hAnsi="Times New Roman" w:cs="Times New Roman"/>
          <w:b/>
        </w:rPr>
      </w:pPr>
      <w:r>
        <w:rPr>
          <w:rFonts w:ascii="Times New Roman" w:hAnsi="Times New Roman"/>
          <w:b/>
          <w:bCs/>
        </w:rPr>
        <w:t>d</w:t>
      </w:r>
      <w:r>
        <w:rPr>
          <w:rFonts w:ascii="Times New Roman" w:hAnsi="Times New Roman"/>
        </w:rPr>
        <w:t>. Workflow chart showing the analytical process of identifying chromatin loop hubs</w:t>
      </w:r>
      <w:r w:rsidR="00FE2D99">
        <w:rPr>
          <w:rFonts w:ascii="Times New Roman" w:hAnsi="Times New Roman"/>
        </w:rPr>
        <w:t xml:space="preserve"> and assessing Tcf1 enrichment at loop anchors</w:t>
      </w:r>
      <w:r w:rsidR="00937FAB">
        <w:rPr>
          <w:rFonts w:ascii="Times New Roman" w:hAnsi="Times New Roman"/>
        </w:rPr>
        <w:t xml:space="preserve"> (See Methods for details)</w:t>
      </w:r>
      <w:r>
        <w:rPr>
          <w:rFonts w:ascii="Times New Roman" w:hAnsi="Times New Roman"/>
        </w:rPr>
        <w:t xml:space="preserve">. </w:t>
      </w:r>
      <w:r w:rsidR="009B7721">
        <w:rPr>
          <w:rFonts w:ascii="Times New Roman" w:hAnsi="Times New Roman" w:cs="Times New Roman"/>
          <w:b/>
        </w:rPr>
        <w:br w:type="page"/>
      </w:r>
    </w:p>
    <w:p w14:paraId="707E9A28" w14:textId="7A7EBC30" w:rsidR="00B50D00" w:rsidRDefault="00B50D00" w:rsidP="00B50D00">
      <w:pPr>
        <w:rPr>
          <w:rFonts w:ascii="Times New Roman" w:hAnsi="Times New Roman" w:cs="Times New Roman"/>
          <w:b/>
        </w:rPr>
      </w:pPr>
      <w:r>
        <w:rPr>
          <w:rFonts w:ascii="Times New Roman" w:hAnsi="Times New Roman" w:cs="Times New Roman"/>
          <w:b/>
        </w:rPr>
        <w:lastRenderedPageBreak/>
        <w:t>Shan and Li</w:t>
      </w:r>
      <w:r w:rsidRPr="009F4099">
        <w:rPr>
          <w:rFonts w:ascii="Times New Roman" w:hAnsi="Times New Roman" w:cs="Times New Roman"/>
          <w:b/>
        </w:rPr>
        <w:t xml:space="preserve"> et al. </w:t>
      </w:r>
      <w:r>
        <w:rPr>
          <w:rFonts w:ascii="Times New Roman" w:hAnsi="Times New Roman" w:cs="Times New Roman"/>
          <w:b/>
        </w:rPr>
        <w:t>Supplementary</w:t>
      </w:r>
      <w:r w:rsidRPr="009F4099">
        <w:rPr>
          <w:rFonts w:ascii="Times New Roman" w:hAnsi="Times New Roman" w:cs="Times New Roman"/>
          <w:b/>
        </w:rPr>
        <w:t xml:space="preserve"> Figure </w:t>
      </w:r>
      <w:r w:rsidR="008159CF">
        <w:rPr>
          <w:rFonts w:ascii="Times New Roman" w:hAnsi="Times New Roman" w:cs="Times New Roman"/>
          <w:b/>
        </w:rPr>
        <w:t>4</w:t>
      </w:r>
    </w:p>
    <w:p w14:paraId="6B067612" w14:textId="77777777" w:rsidR="008159CF" w:rsidRDefault="008159CF" w:rsidP="00B50D00">
      <w:pPr>
        <w:rPr>
          <w:rFonts w:ascii="Times New Roman" w:hAnsi="Times New Roman" w:cs="Times New Roman"/>
          <w:b/>
        </w:rPr>
      </w:pPr>
    </w:p>
    <w:p w14:paraId="3FC43491" w14:textId="5B0B58EF" w:rsidR="00B50D00" w:rsidRDefault="008159CF" w:rsidP="008159CF">
      <w:pPr>
        <w:ind w:left="540"/>
        <w:rPr>
          <w:rFonts w:ascii="Times New Roman" w:hAnsi="Times New Roman" w:cs="Times New Roman"/>
          <w:b/>
        </w:rPr>
      </w:pPr>
      <w:r w:rsidRPr="008159CF">
        <w:rPr>
          <w:rFonts w:ascii="Times New Roman" w:hAnsi="Times New Roman" w:cs="Times New Roman"/>
          <w:b/>
          <w:noProof/>
        </w:rPr>
        <w:drawing>
          <wp:inline distT="0" distB="0" distL="0" distR="0" wp14:anchorId="5D5FADC0" wp14:editId="38396F66">
            <wp:extent cx="5486400" cy="3923477"/>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923477"/>
                    </a:xfrm>
                    <a:prstGeom prst="rect">
                      <a:avLst/>
                    </a:prstGeom>
                  </pic:spPr>
                </pic:pic>
              </a:graphicData>
            </a:graphic>
          </wp:inline>
        </w:drawing>
      </w:r>
    </w:p>
    <w:p w14:paraId="6521857A" w14:textId="78FAA88E" w:rsidR="00B50D00" w:rsidRDefault="00B50D00" w:rsidP="00B50D00">
      <w:pPr>
        <w:spacing w:after="120"/>
        <w:rPr>
          <w:rFonts w:ascii="Times New Roman" w:hAnsi="Times New Roman" w:cs="Arial"/>
        </w:rPr>
      </w:pPr>
      <w:r w:rsidRPr="006378A9">
        <w:rPr>
          <w:rFonts w:ascii="Times New Roman" w:hAnsi="Times New Roman" w:cs="Times New Roman"/>
          <w:b/>
          <w:bCs/>
        </w:rPr>
        <w:t xml:space="preserve">Figure </w:t>
      </w:r>
      <w:r>
        <w:rPr>
          <w:rFonts w:ascii="Times New Roman" w:hAnsi="Times New Roman" w:cs="Times New Roman"/>
          <w:b/>
          <w:bCs/>
        </w:rPr>
        <w:t>S</w:t>
      </w:r>
      <w:r w:rsidR="008159CF">
        <w:rPr>
          <w:rFonts w:ascii="Times New Roman" w:hAnsi="Times New Roman" w:cs="Times New Roman"/>
          <w:b/>
          <w:bCs/>
        </w:rPr>
        <w:t>4</w:t>
      </w:r>
      <w:r w:rsidRPr="006378A9">
        <w:rPr>
          <w:rFonts w:ascii="Times New Roman" w:hAnsi="Times New Roman" w:cs="Times New Roman"/>
          <w:b/>
          <w:bCs/>
        </w:rPr>
        <w:t xml:space="preserve">. </w:t>
      </w:r>
      <w:r w:rsidR="001C45F9">
        <w:rPr>
          <w:rFonts w:ascii="Times New Roman" w:hAnsi="Times New Roman" w:cs="Times New Roman"/>
          <w:b/>
          <w:bCs/>
        </w:rPr>
        <w:t>M</w:t>
      </w:r>
      <w:r w:rsidR="008159CF" w:rsidRPr="008159CF">
        <w:rPr>
          <w:rFonts w:ascii="Times New Roman" w:hAnsi="Times New Roman"/>
          <w:b/>
          <w:bCs/>
        </w:rPr>
        <w:t xml:space="preserve">ultiomics </w:t>
      </w:r>
      <w:r w:rsidR="001C45F9">
        <w:rPr>
          <w:rFonts w:ascii="Times New Roman" w:hAnsi="Times New Roman"/>
          <w:b/>
          <w:bCs/>
        </w:rPr>
        <w:t xml:space="preserve">characterization of </w:t>
      </w:r>
      <w:r w:rsidR="008159CF" w:rsidRPr="008159CF">
        <w:rPr>
          <w:rFonts w:ascii="Times New Roman" w:hAnsi="Times New Roman"/>
          <w:b/>
          <w:bCs/>
        </w:rPr>
        <w:t>WT and dKO CD8</w:t>
      </w:r>
      <w:r w:rsidR="008159CF" w:rsidRPr="008159CF">
        <w:rPr>
          <w:rFonts w:ascii="Times New Roman" w:hAnsi="Times New Roman"/>
          <w:b/>
          <w:bCs/>
          <w:vertAlign w:val="superscript"/>
        </w:rPr>
        <w:t>+</w:t>
      </w:r>
      <w:r w:rsidR="008159CF" w:rsidRPr="008159CF">
        <w:rPr>
          <w:rFonts w:ascii="Times New Roman" w:hAnsi="Times New Roman"/>
          <w:b/>
          <w:bCs/>
        </w:rPr>
        <w:t xml:space="preserve"> T cells</w:t>
      </w:r>
      <w:r w:rsidRPr="004F28C9">
        <w:rPr>
          <w:rFonts w:ascii="Times New Roman" w:hAnsi="Times New Roman" w:cs="Arial"/>
        </w:rPr>
        <w:t xml:space="preserve">. </w:t>
      </w:r>
    </w:p>
    <w:p w14:paraId="2F01BB63" w14:textId="184BA268" w:rsidR="00B50D00" w:rsidRDefault="001C45F9" w:rsidP="00B50D00">
      <w:pPr>
        <w:rPr>
          <w:rFonts w:ascii="Times New Roman" w:hAnsi="Times New Roman" w:cs="Times New Roman"/>
          <w:b/>
        </w:rPr>
      </w:pPr>
      <w:r>
        <w:rPr>
          <w:rFonts w:ascii="Times New Roman" w:hAnsi="Times New Roman"/>
        </w:rPr>
        <w:t>WT and dKO CD8</w:t>
      </w:r>
      <w:r w:rsidRPr="001C45F9">
        <w:rPr>
          <w:rFonts w:ascii="Times New Roman" w:hAnsi="Times New Roman"/>
          <w:vertAlign w:val="superscript"/>
        </w:rPr>
        <w:t>+</w:t>
      </w:r>
      <w:r>
        <w:rPr>
          <w:rFonts w:ascii="Times New Roman" w:hAnsi="Times New Roman"/>
        </w:rPr>
        <w:t xml:space="preserve"> T cells were isolated and subjected to DNase-seq (</w:t>
      </w:r>
      <w:r w:rsidRPr="001C45F9">
        <w:rPr>
          <w:rFonts w:ascii="Times New Roman" w:hAnsi="Times New Roman"/>
          <w:b/>
          <w:bCs/>
          <w:color w:val="000000" w:themeColor="text1"/>
        </w:rPr>
        <w:t>a</w:t>
      </w:r>
      <w:r>
        <w:rPr>
          <w:rFonts w:ascii="Times New Roman" w:hAnsi="Times New Roman"/>
        </w:rPr>
        <w:t>), H3K27ac ChIP-seq (</w:t>
      </w:r>
      <w:r w:rsidRPr="001C45F9">
        <w:rPr>
          <w:rFonts w:ascii="Times New Roman" w:hAnsi="Times New Roman"/>
          <w:b/>
          <w:bCs/>
        </w:rPr>
        <w:t>b</w:t>
      </w:r>
      <w:r>
        <w:rPr>
          <w:rFonts w:ascii="Times New Roman" w:hAnsi="Times New Roman"/>
        </w:rPr>
        <w:t>), and RNA-seq (</w:t>
      </w:r>
      <w:r w:rsidRPr="001C45F9">
        <w:rPr>
          <w:rFonts w:ascii="Times New Roman" w:hAnsi="Times New Roman"/>
          <w:b/>
          <w:bCs/>
        </w:rPr>
        <w:t>c</w:t>
      </w:r>
      <w:r>
        <w:rPr>
          <w:rFonts w:ascii="Times New Roman" w:hAnsi="Times New Roman"/>
        </w:rPr>
        <w:t>)</w:t>
      </w:r>
      <w:r w:rsidR="0045261B">
        <w:rPr>
          <w:rFonts w:ascii="Times New Roman" w:hAnsi="Times New Roman"/>
        </w:rPr>
        <w:t xml:space="preserve"> analyses. Shown are three-dimensional principal component analysis for multiple replicates in each assay. </w:t>
      </w:r>
      <w:r w:rsidR="00D560AD" w:rsidRPr="002F06CD">
        <w:rPr>
          <w:rFonts w:ascii="Times New Roman" w:hAnsi="Times New Roman"/>
          <w:color w:val="0432FF"/>
        </w:rPr>
        <w:t xml:space="preserve">The small dots are projections of each replicate to respective 2D planes. </w:t>
      </w:r>
      <w:r w:rsidR="00B50D00">
        <w:rPr>
          <w:rFonts w:ascii="Times New Roman" w:hAnsi="Times New Roman" w:cs="Times New Roman"/>
          <w:b/>
        </w:rPr>
        <w:br w:type="page"/>
      </w:r>
    </w:p>
    <w:p w14:paraId="2555E864" w14:textId="021F3303" w:rsidR="00441AB7" w:rsidRDefault="00441AB7" w:rsidP="00441AB7">
      <w:pPr>
        <w:rPr>
          <w:rFonts w:ascii="Times New Roman" w:hAnsi="Times New Roman" w:cs="Times New Roman"/>
          <w:b/>
        </w:rPr>
      </w:pPr>
      <w:r>
        <w:rPr>
          <w:rFonts w:ascii="Times New Roman" w:hAnsi="Times New Roman" w:cs="Times New Roman"/>
          <w:b/>
        </w:rPr>
        <w:lastRenderedPageBreak/>
        <w:t>Shan and Li</w:t>
      </w:r>
      <w:r w:rsidRPr="009F4099">
        <w:rPr>
          <w:rFonts w:ascii="Times New Roman" w:hAnsi="Times New Roman" w:cs="Times New Roman"/>
          <w:b/>
        </w:rPr>
        <w:t xml:space="preserve"> et al. </w:t>
      </w:r>
      <w:r>
        <w:rPr>
          <w:rFonts w:ascii="Times New Roman" w:hAnsi="Times New Roman" w:cs="Times New Roman"/>
          <w:b/>
        </w:rPr>
        <w:t>Supplementary</w:t>
      </w:r>
      <w:r w:rsidRPr="009F4099">
        <w:rPr>
          <w:rFonts w:ascii="Times New Roman" w:hAnsi="Times New Roman" w:cs="Times New Roman"/>
          <w:b/>
        </w:rPr>
        <w:t xml:space="preserve"> Figure </w:t>
      </w:r>
      <w:r>
        <w:rPr>
          <w:rFonts w:ascii="Times New Roman" w:hAnsi="Times New Roman" w:cs="Times New Roman"/>
          <w:b/>
        </w:rPr>
        <w:t>5</w:t>
      </w:r>
    </w:p>
    <w:p w14:paraId="6BC0FCBF" w14:textId="77777777" w:rsidR="00441AB7" w:rsidRDefault="00441AB7" w:rsidP="00441AB7">
      <w:pPr>
        <w:rPr>
          <w:rFonts w:ascii="Times New Roman" w:hAnsi="Times New Roman" w:cs="Times New Roman"/>
          <w:b/>
        </w:rPr>
      </w:pPr>
      <w:r w:rsidRPr="000651B3">
        <w:rPr>
          <w:rFonts w:ascii="Times New Roman" w:hAnsi="Times New Roman" w:cs="Times New Roman"/>
          <w:b/>
          <w:noProof/>
        </w:rPr>
        <w:drawing>
          <wp:inline distT="0" distB="0" distL="0" distR="0" wp14:anchorId="1C65056E" wp14:editId="6A8E121E">
            <wp:extent cx="6217920" cy="45360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17920" cy="4536075"/>
                    </a:xfrm>
                    <a:prstGeom prst="rect">
                      <a:avLst/>
                    </a:prstGeom>
                  </pic:spPr>
                </pic:pic>
              </a:graphicData>
            </a:graphic>
          </wp:inline>
        </w:drawing>
      </w:r>
    </w:p>
    <w:p w14:paraId="65AD22F8" w14:textId="22B64539" w:rsidR="00441AB7" w:rsidRPr="00673E6E" w:rsidRDefault="00441AB7" w:rsidP="00441AB7">
      <w:pPr>
        <w:spacing w:after="120"/>
        <w:rPr>
          <w:rFonts w:ascii="Times New Roman" w:hAnsi="Times New Roman" w:cs="Arial"/>
          <w:b/>
          <w:color w:val="0432FF"/>
        </w:rPr>
      </w:pPr>
      <w:r w:rsidRPr="00673E6E">
        <w:rPr>
          <w:rFonts w:ascii="Times New Roman" w:hAnsi="Times New Roman" w:cs="Times New Roman"/>
          <w:b/>
          <w:bCs/>
          <w:color w:val="0432FF"/>
        </w:rPr>
        <w:t>Figure S</w:t>
      </w:r>
      <w:r>
        <w:rPr>
          <w:rFonts w:ascii="Times New Roman" w:hAnsi="Times New Roman" w:cs="Times New Roman"/>
          <w:b/>
          <w:bCs/>
          <w:color w:val="0432FF"/>
        </w:rPr>
        <w:t>5</w:t>
      </w:r>
      <w:r w:rsidRPr="00673E6E">
        <w:rPr>
          <w:rFonts w:ascii="Times New Roman" w:hAnsi="Times New Roman" w:cs="Times New Roman"/>
          <w:b/>
          <w:bCs/>
          <w:color w:val="0432FF"/>
        </w:rPr>
        <w:t xml:space="preserve">. </w:t>
      </w:r>
      <w:r w:rsidRPr="00673E6E">
        <w:rPr>
          <w:rFonts w:ascii="Times New Roman" w:hAnsi="Times New Roman" w:cs="Arial"/>
          <w:b/>
          <w:color w:val="0432FF"/>
        </w:rPr>
        <w:t>RNA-seq tracks at select gene loci</w:t>
      </w:r>
      <w:r w:rsidRPr="00673E6E">
        <w:rPr>
          <w:rFonts w:ascii="Times New Roman" w:hAnsi="Times New Roman" w:cs="Arial"/>
          <w:bCs/>
          <w:color w:val="0432FF"/>
        </w:rPr>
        <w:t>.</w:t>
      </w:r>
    </w:p>
    <w:p w14:paraId="3E238066" w14:textId="77777777" w:rsidR="00441AB7" w:rsidRPr="00673E6E" w:rsidRDefault="00441AB7" w:rsidP="00441AB7">
      <w:pPr>
        <w:spacing w:after="120"/>
        <w:rPr>
          <w:rFonts w:ascii="Times New Roman" w:hAnsi="Times New Roman" w:cs="Arial"/>
          <w:bCs/>
          <w:color w:val="0432FF"/>
        </w:rPr>
      </w:pPr>
      <w:r>
        <w:rPr>
          <w:rFonts w:ascii="Times New Roman" w:hAnsi="Times New Roman" w:cs="Arial"/>
          <w:bCs/>
          <w:color w:val="0432FF"/>
        </w:rPr>
        <w:t>RNA-seq tracks are displayed on the UCSC genome browser for select</w:t>
      </w:r>
      <w:r w:rsidRPr="00673E6E">
        <w:rPr>
          <w:rFonts w:ascii="Times New Roman" w:hAnsi="Times New Roman" w:cs="Arial"/>
          <w:bCs/>
          <w:color w:val="0432FF"/>
        </w:rPr>
        <w:t xml:space="preserve"> differentially expressed genes in </w:t>
      </w:r>
      <w:r>
        <w:rPr>
          <w:rFonts w:ascii="Times New Roman" w:hAnsi="Times New Roman" w:cs="Arial"/>
          <w:bCs/>
          <w:color w:val="0432FF"/>
        </w:rPr>
        <w:t xml:space="preserve">dKO </w:t>
      </w:r>
      <w:r w:rsidRPr="00673E6E">
        <w:rPr>
          <w:rFonts w:ascii="Times New Roman" w:hAnsi="Times New Roman" w:cs="Arial"/>
          <w:bCs/>
          <w:color w:val="0432FF"/>
        </w:rPr>
        <w:t>CD8</w:t>
      </w:r>
      <w:r w:rsidRPr="00673E6E">
        <w:rPr>
          <w:rFonts w:ascii="Times New Roman" w:hAnsi="Times New Roman" w:cs="Arial"/>
          <w:bCs/>
          <w:color w:val="0432FF"/>
          <w:vertAlign w:val="superscript"/>
        </w:rPr>
        <w:t>+</w:t>
      </w:r>
      <w:r w:rsidRPr="00673E6E">
        <w:rPr>
          <w:rFonts w:ascii="Times New Roman" w:hAnsi="Times New Roman" w:cs="Arial"/>
          <w:bCs/>
          <w:color w:val="0432FF"/>
        </w:rPr>
        <w:t xml:space="preserve"> T cells. </w:t>
      </w:r>
      <w:r>
        <w:rPr>
          <w:rFonts w:ascii="Times New Roman" w:hAnsi="Times New Roman" w:cs="Arial"/>
          <w:bCs/>
          <w:color w:val="0432FF"/>
        </w:rPr>
        <w:t>Note that y-axis values, which represent normalized FPKMs, are adjusted to visualize profound expression of changes in some genes.</w:t>
      </w:r>
    </w:p>
    <w:p w14:paraId="7301B001" w14:textId="77777777" w:rsidR="00441AB7" w:rsidRDefault="00441AB7" w:rsidP="00441AB7">
      <w:pPr>
        <w:rPr>
          <w:rFonts w:ascii="Times New Roman" w:hAnsi="Times New Roman" w:cs="Arial"/>
          <w:bCs/>
          <w:color w:val="0432FF"/>
        </w:rPr>
      </w:pPr>
      <w:r w:rsidRPr="00673E6E">
        <w:rPr>
          <w:rFonts w:ascii="Times New Roman" w:hAnsi="Times New Roman" w:cs="Arial"/>
          <w:b/>
          <w:color w:val="0432FF"/>
        </w:rPr>
        <w:t>a</w:t>
      </w:r>
      <w:r w:rsidRPr="00673E6E">
        <w:rPr>
          <w:rFonts w:ascii="Times New Roman" w:hAnsi="Times New Roman" w:cs="Arial"/>
          <w:bCs/>
          <w:color w:val="0432FF"/>
        </w:rPr>
        <w:t xml:space="preserve">. </w:t>
      </w:r>
      <w:r>
        <w:rPr>
          <w:rFonts w:ascii="Times New Roman" w:hAnsi="Times New Roman" w:cs="Arial"/>
          <w:bCs/>
          <w:color w:val="0432FF"/>
        </w:rPr>
        <w:t xml:space="preserve">Select T cell vs non-T cell identity genes. </w:t>
      </w:r>
    </w:p>
    <w:p w14:paraId="22CA063C" w14:textId="77777777" w:rsidR="00441AB7" w:rsidRPr="00444BE4" w:rsidRDefault="00441AB7" w:rsidP="00441AB7">
      <w:pPr>
        <w:rPr>
          <w:rFonts w:ascii="Times New Roman" w:hAnsi="Times New Roman" w:cs="Times New Roman"/>
          <w:bCs/>
          <w:color w:val="0432FF"/>
        </w:rPr>
      </w:pPr>
      <w:r>
        <w:rPr>
          <w:rFonts w:ascii="Times New Roman" w:hAnsi="Times New Roman" w:cs="Times New Roman"/>
          <w:b/>
          <w:color w:val="0432FF"/>
        </w:rPr>
        <w:t>b</w:t>
      </w:r>
      <w:r>
        <w:rPr>
          <w:rFonts w:ascii="Times New Roman" w:hAnsi="Times New Roman" w:cs="Times New Roman"/>
          <w:bCs/>
          <w:color w:val="0432FF"/>
        </w:rPr>
        <w:t>. Select effector CD8</w:t>
      </w:r>
      <w:r w:rsidRPr="00444BE4">
        <w:rPr>
          <w:rFonts w:ascii="Times New Roman" w:hAnsi="Times New Roman" w:cs="Times New Roman"/>
          <w:bCs/>
          <w:color w:val="0432FF"/>
          <w:vertAlign w:val="superscript"/>
        </w:rPr>
        <w:t>+</w:t>
      </w:r>
      <w:r>
        <w:rPr>
          <w:rFonts w:ascii="Times New Roman" w:hAnsi="Times New Roman" w:cs="Times New Roman"/>
          <w:bCs/>
          <w:color w:val="0432FF"/>
        </w:rPr>
        <w:t xml:space="preserve"> T cell and non-CD8</w:t>
      </w:r>
      <w:r w:rsidRPr="00444BE4">
        <w:rPr>
          <w:rFonts w:ascii="Times New Roman" w:hAnsi="Times New Roman" w:cs="Times New Roman"/>
          <w:bCs/>
          <w:color w:val="0432FF"/>
          <w:vertAlign w:val="superscript"/>
        </w:rPr>
        <w:t>+</w:t>
      </w:r>
      <w:r>
        <w:rPr>
          <w:rFonts w:ascii="Times New Roman" w:hAnsi="Times New Roman" w:cs="Times New Roman"/>
          <w:bCs/>
          <w:color w:val="0432FF"/>
        </w:rPr>
        <w:t xml:space="preserve"> T cell genes.</w:t>
      </w:r>
    </w:p>
    <w:p w14:paraId="3B5DE69E" w14:textId="77777777" w:rsidR="00441AB7" w:rsidRDefault="00441AB7" w:rsidP="00441AB7">
      <w:pPr>
        <w:rPr>
          <w:rFonts w:ascii="Times New Roman" w:hAnsi="Times New Roman" w:cs="Times New Roman"/>
          <w:b/>
        </w:rPr>
      </w:pPr>
      <w:r>
        <w:rPr>
          <w:rFonts w:ascii="Times New Roman" w:hAnsi="Times New Roman" w:cs="Times New Roman"/>
          <w:b/>
        </w:rPr>
        <w:br w:type="page"/>
      </w:r>
    </w:p>
    <w:p w14:paraId="56FC959F" w14:textId="68CF81EC" w:rsidR="000D1462" w:rsidRDefault="00B348D8" w:rsidP="000D1462">
      <w:pPr>
        <w:rPr>
          <w:rFonts w:ascii="Times New Roman" w:hAnsi="Times New Roman" w:cs="Times New Roman"/>
          <w:b/>
        </w:rPr>
      </w:pPr>
      <w:r>
        <w:rPr>
          <w:rFonts w:ascii="Times New Roman" w:hAnsi="Times New Roman" w:cs="Times New Roman"/>
          <w:b/>
        </w:rPr>
        <w:lastRenderedPageBreak/>
        <w:t xml:space="preserve">Shan and </w:t>
      </w:r>
      <w:r w:rsidR="000D1462">
        <w:rPr>
          <w:rFonts w:ascii="Times New Roman" w:hAnsi="Times New Roman" w:cs="Times New Roman"/>
          <w:b/>
        </w:rPr>
        <w:t>Li</w:t>
      </w:r>
      <w:r w:rsidR="000D1462" w:rsidRPr="009F4099">
        <w:rPr>
          <w:rFonts w:ascii="Times New Roman" w:hAnsi="Times New Roman" w:cs="Times New Roman"/>
          <w:b/>
        </w:rPr>
        <w:t xml:space="preserve"> et al. </w:t>
      </w:r>
      <w:r w:rsidR="000D1462">
        <w:rPr>
          <w:rFonts w:ascii="Times New Roman" w:hAnsi="Times New Roman" w:cs="Times New Roman"/>
          <w:b/>
        </w:rPr>
        <w:t>Supplementary</w:t>
      </w:r>
      <w:r w:rsidR="000D1462" w:rsidRPr="009F4099">
        <w:rPr>
          <w:rFonts w:ascii="Times New Roman" w:hAnsi="Times New Roman" w:cs="Times New Roman"/>
          <w:b/>
        </w:rPr>
        <w:t xml:space="preserve"> Figure </w:t>
      </w:r>
      <w:r w:rsidR="00441AB7">
        <w:rPr>
          <w:rFonts w:ascii="Times New Roman" w:hAnsi="Times New Roman" w:cs="Times New Roman"/>
          <w:b/>
        </w:rPr>
        <w:t>6</w:t>
      </w:r>
    </w:p>
    <w:p w14:paraId="3304CD41" w14:textId="539741A3" w:rsidR="000D1462" w:rsidRDefault="00664B2E" w:rsidP="00B25C1A">
      <w:pPr>
        <w:ind w:left="360"/>
        <w:rPr>
          <w:rFonts w:ascii="Times New Roman" w:hAnsi="Times New Roman" w:cs="Times New Roman"/>
          <w:b/>
        </w:rPr>
      </w:pPr>
      <w:r w:rsidRPr="00664B2E">
        <w:rPr>
          <w:rFonts w:ascii="Times New Roman" w:hAnsi="Times New Roman" w:cs="Times New Roman"/>
          <w:b/>
          <w:noProof/>
        </w:rPr>
        <w:drawing>
          <wp:inline distT="0" distB="0" distL="0" distR="0" wp14:anchorId="6CBDFB47" wp14:editId="78E82CD2">
            <wp:extent cx="6035040" cy="72814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35040" cy="7281486"/>
                    </a:xfrm>
                    <a:prstGeom prst="rect">
                      <a:avLst/>
                    </a:prstGeom>
                  </pic:spPr>
                </pic:pic>
              </a:graphicData>
            </a:graphic>
          </wp:inline>
        </w:drawing>
      </w:r>
    </w:p>
    <w:p w14:paraId="7080097D" w14:textId="77777777" w:rsidR="000D1462" w:rsidRDefault="000D1462" w:rsidP="000D1462">
      <w:pPr>
        <w:rPr>
          <w:rFonts w:ascii="Times New Roman" w:hAnsi="Times New Roman" w:cs="Times New Roman"/>
          <w:b/>
          <w:bCs/>
        </w:rPr>
      </w:pPr>
    </w:p>
    <w:p w14:paraId="5A42FDF2" w14:textId="65ED9888" w:rsidR="000D1462" w:rsidRDefault="000D1462" w:rsidP="000D1462">
      <w:pPr>
        <w:rPr>
          <w:rFonts w:ascii="Times New Roman" w:hAnsi="Times New Roman" w:cs="Arial"/>
        </w:rPr>
      </w:pPr>
      <w:r w:rsidRPr="006378A9">
        <w:rPr>
          <w:rFonts w:ascii="Times New Roman" w:hAnsi="Times New Roman" w:cs="Times New Roman"/>
          <w:b/>
          <w:bCs/>
        </w:rPr>
        <w:t xml:space="preserve">Figure </w:t>
      </w:r>
      <w:r>
        <w:rPr>
          <w:rFonts w:ascii="Times New Roman" w:hAnsi="Times New Roman" w:cs="Times New Roman"/>
          <w:b/>
          <w:bCs/>
        </w:rPr>
        <w:t>S</w:t>
      </w:r>
      <w:r w:rsidR="00441AB7">
        <w:rPr>
          <w:rFonts w:ascii="Times New Roman" w:hAnsi="Times New Roman" w:cs="Times New Roman"/>
          <w:b/>
          <w:bCs/>
        </w:rPr>
        <w:t>6</w:t>
      </w:r>
      <w:r w:rsidRPr="006378A9">
        <w:rPr>
          <w:rFonts w:ascii="Times New Roman" w:hAnsi="Times New Roman" w:cs="Times New Roman"/>
          <w:b/>
          <w:bCs/>
        </w:rPr>
        <w:t xml:space="preserve">. </w:t>
      </w:r>
      <w:r w:rsidR="00A058C6">
        <w:rPr>
          <w:rFonts w:ascii="Times New Roman" w:hAnsi="Times New Roman" w:cs="Arial"/>
          <w:b/>
        </w:rPr>
        <w:t>Tcf1/Lef1-deficient CD8</w:t>
      </w:r>
      <w:r w:rsidR="00A058C6" w:rsidRPr="00A058C6">
        <w:rPr>
          <w:rFonts w:ascii="Times New Roman" w:hAnsi="Times New Roman" w:cs="Arial"/>
          <w:b/>
          <w:vertAlign w:val="superscript"/>
        </w:rPr>
        <w:t>+</w:t>
      </w:r>
      <w:r w:rsidR="00A058C6">
        <w:rPr>
          <w:rFonts w:ascii="Times New Roman" w:hAnsi="Times New Roman" w:cs="Arial"/>
          <w:b/>
        </w:rPr>
        <w:t xml:space="preserve"> T cells were enriched for effector, Treg and </w:t>
      </w:r>
      <w:r w:rsidR="00A058C6" w:rsidRPr="00A058C6">
        <w:rPr>
          <w:rFonts w:ascii="Symbol" w:hAnsi="Symbol" w:cs="Arial"/>
          <w:b/>
        </w:rPr>
        <w:t>gd</w:t>
      </w:r>
      <w:r w:rsidR="00A058C6">
        <w:rPr>
          <w:rFonts w:ascii="Times New Roman" w:hAnsi="Times New Roman" w:cs="Arial"/>
          <w:b/>
        </w:rPr>
        <w:t>T cell</w:t>
      </w:r>
      <w:r w:rsidR="000C5725">
        <w:rPr>
          <w:rFonts w:ascii="Times New Roman" w:hAnsi="Times New Roman" w:cs="Arial"/>
          <w:b/>
        </w:rPr>
        <w:t xml:space="preserve"> </w:t>
      </w:r>
      <w:r w:rsidR="00664B2E" w:rsidRPr="00664B2E">
        <w:rPr>
          <w:rFonts w:ascii="Times New Roman" w:hAnsi="Times New Roman" w:cs="Arial"/>
          <w:b/>
          <w:color w:val="0432FF"/>
        </w:rPr>
        <w:t>lineage-enriched gene</w:t>
      </w:r>
      <w:r w:rsidR="009048E2">
        <w:rPr>
          <w:rFonts w:ascii="Times New Roman" w:hAnsi="Times New Roman" w:cs="Arial"/>
          <w:b/>
          <w:color w:val="0432FF"/>
        </w:rPr>
        <w:t xml:space="preserve"> (LEG)</w:t>
      </w:r>
      <w:r w:rsidR="00A058C6" w:rsidRPr="00664B2E">
        <w:rPr>
          <w:rFonts w:ascii="Times New Roman" w:hAnsi="Times New Roman" w:cs="Arial"/>
          <w:b/>
          <w:color w:val="0432FF"/>
        </w:rPr>
        <w:t xml:space="preserve"> </w:t>
      </w:r>
      <w:r w:rsidR="00A058C6">
        <w:rPr>
          <w:rFonts w:ascii="Times New Roman" w:hAnsi="Times New Roman" w:cs="Arial"/>
          <w:b/>
        </w:rPr>
        <w:t>sets</w:t>
      </w:r>
      <w:r w:rsidRPr="004F28C9">
        <w:rPr>
          <w:rFonts w:ascii="Times New Roman" w:hAnsi="Times New Roman" w:cs="Arial"/>
        </w:rPr>
        <w:t xml:space="preserve">. </w:t>
      </w:r>
    </w:p>
    <w:p w14:paraId="198FD169" w14:textId="5AC19B66" w:rsidR="008145D4" w:rsidRDefault="007F621F" w:rsidP="00596BAC">
      <w:pPr>
        <w:widowControl w:val="0"/>
        <w:autoSpaceDE w:val="0"/>
        <w:autoSpaceDN w:val="0"/>
        <w:adjustRightInd w:val="0"/>
        <w:spacing w:after="120"/>
        <w:outlineLvl w:val="0"/>
        <w:rPr>
          <w:rFonts w:ascii="Times New Roman" w:hAnsi="Times New Roman"/>
        </w:rPr>
      </w:pPr>
      <w:r w:rsidRPr="00BA0970">
        <w:rPr>
          <w:rFonts w:ascii="Times New Roman" w:hAnsi="Times New Roman"/>
          <w:b/>
          <w:bCs/>
        </w:rPr>
        <w:t>a</w:t>
      </w:r>
      <w:r>
        <w:rPr>
          <w:rFonts w:ascii="Times New Roman" w:hAnsi="Times New Roman"/>
        </w:rPr>
        <w:t xml:space="preserve">. </w:t>
      </w:r>
      <w:r w:rsidR="001F2932">
        <w:rPr>
          <w:rFonts w:ascii="Times New Roman" w:hAnsi="Times New Roman"/>
        </w:rPr>
        <w:t xml:space="preserve">Clustering analysis of T cell subsets identifies </w:t>
      </w:r>
      <w:r w:rsidR="00664B2E" w:rsidRPr="00664B2E">
        <w:rPr>
          <w:rFonts w:ascii="Times New Roman" w:hAnsi="Times New Roman"/>
          <w:color w:val="0432FF"/>
        </w:rPr>
        <w:t>LEGs</w:t>
      </w:r>
      <w:r w:rsidR="001F2932" w:rsidRPr="00664B2E">
        <w:rPr>
          <w:rFonts w:ascii="Times New Roman" w:hAnsi="Times New Roman"/>
          <w:color w:val="0432FF"/>
        </w:rPr>
        <w:t xml:space="preserve"> </w:t>
      </w:r>
      <w:r w:rsidR="001F2932">
        <w:rPr>
          <w:rFonts w:ascii="Times New Roman" w:hAnsi="Times New Roman"/>
        </w:rPr>
        <w:t>associated with effector CD8</w:t>
      </w:r>
      <w:r w:rsidR="001F2932" w:rsidRPr="001F2932">
        <w:rPr>
          <w:rFonts w:ascii="Times New Roman" w:hAnsi="Times New Roman"/>
          <w:vertAlign w:val="superscript"/>
        </w:rPr>
        <w:t>+</w:t>
      </w:r>
      <w:r w:rsidR="001F2932">
        <w:rPr>
          <w:rFonts w:ascii="Times New Roman" w:hAnsi="Times New Roman"/>
        </w:rPr>
        <w:t xml:space="preserve"> T cells. </w:t>
      </w:r>
    </w:p>
    <w:p w14:paraId="358AAD66" w14:textId="751954B0" w:rsidR="008145D4" w:rsidRDefault="008145D4" w:rsidP="00596BAC">
      <w:pPr>
        <w:widowControl w:val="0"/>
        <w:autoSpaceDE w:val="0"/>
        <w:autoSpaceDN w:val="0"/>
        <w:adjustRightInd w:val="0"/>
        <w:spacing w:after="120"/>
        <w:outlineLvl w:val="0"/>
        <w:rPr>
          <w:rFonts w:ascii="Times New Roman" w:hAnsi="Times New Roman"/>
        </w:rPr>
      </w:pPr>
      <w:r w:rsidRPr="00C12FEC">
        <w:rPr>
          <w:rFonts w:ascii="Times New Roman" w:hAnsi="Times New Roman"/>
          <w:b/>
          <w:bCs/>
        </w:rPr>
        <w:lastRenderedPageBreak/>
        <w:t>b</w:t>
      </w:r>
      <w:r>
        <w:rPr>
          <w:rFonts w:ascii="Times New Roman" w:hAnsi="Times New Roman"/>
        </w:rPr>
        <w:t xml:space="preserve">. Clustering analysis of T cell subsets at naïve state </w:t>
      </w:r>
      <w:r w:rsidR="009048E2" w:rsidRPr="009048E2">
        <w:rPr>
          <w:rFonts w:ascii="Times New Roman" w:hAnsi="Times New Roman"/>
          <w:color w:val="0432FF"/>
        </w:rPr>
        <w:t>identifies</w:t>
      </w:r>
      <w:r w:rsidRPr="009048E2">
        <w:rPr>
          <w:rFonts w:ascii="Times New Roman" w:hAnsi="Times New Roman"/>
          <w:color w:val="0432FF"/>
        </w:rPr>
        <w:t xml:space="preserve"> </w:t>
      </w:r>
      <w:r w:rsidR="009048E2" w:rsidRPr="009048E2">
        <w:rPr>
          <w:rFonts w:ascii="Times New Roman" w:hAnsi="Times New Roman"/>
          <w:color w:val="0432FF"/>
        </w:rPr>
        <w:t>LEGs</w:t>
      </w:r>
      <w:r w:rsidRPr="009048E2">
        <w:rPr>
          <w:rFonts w:ascii="Times New Roman" w:hAnsi="Times New Roman"/>
          <w:color w:val="0432FF"/>
        </w:rPr>
        <w:t xml:space="preserve"> </w:t>
      </w:r>
      <w:r>
        <w:rPr>
          <w:rFonts w:ascii="Times New Roman" w:hAnsi="Times New Roman"/>
        </w:rPr>
        <w:t>for naïve CD4</w:t>
      </w:r>
      <w:r w:rsidRPr="00E179BE">
        <w:rPr>
          <w:rFonts w:ascii="Times New Roman" w:hAnsi="Times New Roman"/>
          <w:vertAlign w:val="superscript"/>
        </w:rPr>
        <w:t>+</w:t>
      </w:r>
      <w:r>
        <w:rPr>
          <w:rFonts w:ascii="Times New Roman" w:hAnsi="Times New Roman"/>
        </w:rPr>
        <w:t xml:space="preserve">, naïve </w:t>
      </w:r>
      <w:r w:rsidR="001F2932">
        <w:rPr>
          <w:rFonts w:ascii="Times New Roman" w:hAnsi="Times New Roman"/>
        </w:rPr>
        <w:t>CD8</w:t>
      </w:r>
      <w:r w:rsidR="001F2932" w:rsidRPr="00E179BE">
        <w:rPr>
          <w:rFonts w:ascii="Times New Roman" w:hAnsi="Times New Roman"/>
          <w:vertAlign w:val="superscript"/>
        </w:rPr>
        <w:t>+</w:t>
      </w:r>
      <w:r>
        <w:rPr>
          <w:rFonts w:ascii="Times New Roman" w:hAnsi="Times New Roman"/>
        </w:rPr>
        <w:t xml:space="preserve">, Treg, and </w:t>
      </w:r>
      <w:r w:rsidRPr="00E179BE">
        <w:rPr>
          <w:rFonts w:ascii="Symbol" w:hAnsi="Symbol"/>
        </w:rPr>
        <w:t>gd</w:t>
      </w:r>
      <w:r>
        <w:rPr>
          <w:rFonts w:ascii="Times New Roman" w:hAnsi="Times New Roman"/>
        </w:rPr>
        <w:t xml:space="preserve">T cells. </w:t>
      </w:r>
    </w:p>
    <w:p w14:paraId="4185CF0B" w14:textId="459D0BA8" w:rsidR="00EC3F62" w:rsidRDefault="00EC3F62" w:rsidP="00EC3F62">
      <w:pPr>
        <w:widowControl w:val="0"/>
        <w:autoSpaceDE w:val="0"/>
        <w:autoSpaceDN w:val="0"/>
        <w:adjustRightInd w:val="0"/>
        <w:spacing w:after="120"/>
        <w:outlineLvl w:val="0"/>
        <w:rPr>
          <w:rFonts w:ascii="Times New Roman" w:hAnsi="Times New Roman"/>
        </w:rPr>
      </w:pPr>
      <w:r w:rsidRPr="00797B32">
        <w:rPr>
          <w:rFonts w:ascii="Times New Roman" w:hAnsi="Times New Roman"/>
          <w:b/>
          <w:bCs/>
        </w:rPr>
        <w:t>c</w:t>
      </w:r>
      <w:r>
        <w:rPr>
          <w:rFonts w:ascii="Times New Roman" w:hAnsi="Times New Roman"/>
        </w:rPr>
        <w:t>. Effector CD8</w:t>
      </w:r>
      <w:r w:rsidRPr="00E179BE">
        <w:rPr>
          <w:rFonts w:ascii="Times New Roman" w:hAnsi="Times New Roman"/>
          <w:vertAlign w:val="superscript"/>
        </w:rPr>
        <w:t>+</w:t>
      </w:r>
      <w:r>
        <w:rPr>
          <w:rFonts w:ascii="Times New Roman" w:hAnsi="Times New Roman"/>
        </w:rPr>
        <w:t xml:space="preserve">, Treg, and </w:t>
      </w:r>
      <w:r w:rsidRPr="00E179BE">
        <w:rPr>
          <w:rFonts w:ascii="Symbol" w:hAnsi="Symbol"/>
        </w:rPr>
        <w:t>gd</w:t>
      </w:r>
      <w:r>
        <w:rPr>
          <w:rFonts w:ascii="Times New Roman" w:hAnsi="Times New Roman"/>
        </w:rPr>
        <w:t xml:space="preserve">T cell </w:t>
      </w:r>
      <w:r w:rsidR="009048E2" w:rsidRPr="009048E2">
        <w:rPr>
          <w:rFonts w:ascii="Times New Roman" w:hAnsi="Times New Roman"/>
          <w:color w:val="0432FF"/>
        </w:rPr>
        <w:t>LEG</w:t>
      </w:r>
      <w:r w:rsidRPr="009048E2">
        <w:rPr>
          <w:rFonts w:ascii="Times New Roman" w:hAnsi="Times New Roman"/>
          <w:color w:val="0432FF"/>
        </w:rPr>
        <w:t xml:space="preserve"> </w:t>
      </w:r>
      <w:r>
        <w:rPr>
          <w:rFonts w:ascii="Times New Roman" w:hAnsi="Times New Roman"/>
        </w:rPr>
        <w:t xml:space="preserve">gene sets are enriched in </w:t>
      </w:r>
      <w:r w:rsidR="002719E6">
        <w:rPr>
          <w:rFonts w:ascii="Times New Roman" w:hAnsi="Times New Roman"/>
        </w:rPr>
        <w:t>dKO</w:t>
      </w:r>
      <w:r>
        <w:rPr>
          <w:rFonts w:ascii="Times New Roman" w:hAnsi="Times New Roman"/>
        </w:rPr>
        <w:t xml:space="preserve"> </w:t>
      </w:r>
      <w:r w:rsidR="00797B32">
        <w:rPr>
          <w:rFonts w:ascii="Times New Roman" w:hAnsi="Times New Roman"/>
        </w:rPr>
        <w:t xml:space="preserve">over WT </w:t>
      </w:r>
      <w:r>
        <w:rPr>
          <w:rFonts w:ascii="Times New Roman" w:hAnsi="Times New Roman"/>
        </w:rPr>
        <w:t>CD8</w:t>
      </w:r>
      <w:r w:rsidRPr="00EC3F62">
        <w:rPr>
          <w:rFonts w:ascii="Times New Roman" w:hAnsi="Times New Roman"/>
          <w:vertAlign w:val="superscript"/>
        </w:rPr>
        <w:t>+</w:t>
      </w:r>
      <w:r>
        <w:rPr>
          <w:rFonts w:ascii="Times New Roman" w:hAnsi="Times New Roman"/>
        </w:rPr>
        <w:t xml:space="preserve"> T cells, where </w:t>
      </w:r>
      <w:r w:rsidR="003467A3">
        <w:rPr>
          <w:rFonts w:ascii="Times New Roman" w:hAnsi="Times New Roman"/>
        </w:rPr>
        <w:t>89</w:t>
      </w:r>
      <w:r>
        <w:rPr>
          <w:rFonts w:ascii="Times New Roman" w:hAnsi="Times New Roman"/>
        </w:rPr>
        <w:t xml:space="preserve"> of 312 effector CD8</w:t>
      </w:r>
      <w:r w:rsidRPr="00797B32">
        <w:rPr>
          <w:rFonts w:ascii="Times New Roman" w:hAnsi="Times New Roman"/>
          <w:vertAlign w:val="superscript"/>
        </w:rPr>
        <w:t>+</w:t>
      </w:r>
      <w:r>
        <w:rPr>
          <w:rFonts w:ascii="Times New Roman" w:hAnsi="Times New Roman"/>
        </w:rPr>
        <w:t xml:space="preserve"> </w:t>
      </w:r>
      <w:r w:rsidR="009048E2" w:rsidRPr="009048E2">
        <w:rPr>
          <w:rFonts w:ascii="Times New Roman" w:hAnsi="Times New Roman"/>
          <w:color w:val="0432FF"/>
        </w:rPr>
        <w:t>LEGs</w:t>
      </w:r>
      <w:r>
        <w:rPr>
          <w:rFonts w:ascii="Times New Roman" w:hAnsi="Times New Roman"/>
        </w:rPr>
        <w:t xml:space="preserve">, </w:t>
      </w:r>
      <w:r w:rsidR="003467A3">
        <w:rPr>
          <w:rFonts w:ascii="Times New Roman" w:hAnsi="Times New Roman"/>
        </w:rPr>
        <w:t>52</w:t>
      </w:r>
      <w:r>
        <w:rPr>
          <w:rFonts w:ascii="Times New Roman" w:hAnsi="Times New Roman"/>
        </w:rPr>
        <w:t xml:space="preserve"> of </w:t>
      </w:r>
      <w:r w:rsidR="00A740CD">
        <w:rPr>
          <w:rFonts w:ascii="Times New Roman" w:hAnsi="Times New Roman"/>
        </w:rPr>
        <w:t xml:space="preserve">143 Treg </w:t>
      </w:r>
      <w:r w:rsidR="009048E2" w:rsidRPr="009048E2">
        <w:rPr>
          <w:rFonts w:ascii="Times New Roman" w:hAnsi="Times New Roman"/>
          <w:color w:val="0432FF"/>
        </w:rPr>
        <w:t>LEGs</w:t>
      </w:r>
      <w:r w:rsidR="00A740CD">
        <w:rPr>
          <w:rFonts w:ascii="Times New Roman" w:hAnsi="Times New Roman"/>
        </w:rPr>
        <w:t xml:space="preserve">, and </w:t>
      </w:r>
      <w:r w:rsidR="003467A3">
        <w:rPr>
          <w:rFonts w:ascii="Times New Roman" w:hAnsi="Times New Roman"/>
        </w:rPr>
        <w:t>2</w:t>
      </w:r>
      <w:r w:rsidR="005E5458">
        <w:rPr>
          <w:rFonts w:ascii="Times New Roman" w:hAnsi="Times New Roman"/>
        </w:rPr>
        <w:t>0</w:t>
      </w:r>
      <w:r w:rsidR="003467A3">
        <w:rPr>
          <w:rFonts w:ascii="Times New Roman" w:hAnsi="Times New Roman"/>
        </w:rPr>
        <w:t>7</w:t>
      </w:r>
      <w:r w:rsidR="00A740CD">
        <w:rPr>
          <w:rFonts w:ascii="Times New Roman" w:hAnsi="Times New Roman"/>
        </w:rPr>
        <w:t xml:space="preserve"> of </w:t>
      </w:r>
      <w:r w:rsidR="005E5458">
        <w:rPr>
          <w:rFonts w:ascii="Times New Roman" w:hAnsi="Times New Roman"/>
        </w:rPr>
        <w:t>392</w:t>
      </w:r>
      <w:r w:rsidR="00A740CD">
        <w:rPr>
          <w:rFonts w:ascii="Times New Roman" w:hAnsi="Times New Roman"/>
        </w:rPr>
        <w:t xml:space="preserve"> </w:t>
      </w:r>
      <w:r w:rsidR="00A740CD" w:rsidRPr="00E179BE">
        <w:rPr>
          <w:rFonts w:ascii="Symbol" w:hAnsi="Symbol"/>
        </w:rPr>
        <w:t>gd</w:t>
      </w:r>
      <w:r w:rsidR="00A740CD">
        <w:rPr>
          <w:rFonts w:ascii="Times New Roman" w:hAnsi="Times New Roman"/>
        </w:rPr>
        <w:t xml:space="preserve">T </w:t>
      </w:r>
      <w:r w:rsidR="009048E2" w:rsidRPr="009048E2">
        <w:rPr>
          <w:rFonts w:ascii="Times New Roman" w:hAnsi="Times New Roman"/>
          <w:color w:val="0432FF"/>
        </w:rPr>
        <w:t xml:space="preserve">LEGs </w:t>
      </w:r>
      <w:r w:rsidR="005E5458">
        <w:rPr>
          <w:rFonts w:ascii="Times New Roman" w:hAnsi="Times New Roman"/>
        </w:rPr>
        <w:t xml:space="preserve">genes </w:t>
      </w:r>
      <w:r w:rsidR="00A740CD">
        <w:rPr>
          <w:rFonts w:ascii="Times New Roman" w:hAnsi="Times New Roman"/>
        </w:rPr>
        <w:t xml:space="preserve">are at the leading edge. </w:t>
      </w:r>
    </w:p>
    <w:p w14:paraId="40D6FA82" w14:textId="183B7EFC" w:rsidR="00797B32" w:rsidRPr="002F06B8" w:rsidRDefault="00797B32" w:rsidP="00797B32">
      <w:pPr>
        <w:widowControl w:val="0"/>
        <w:autoSpaceDE w:val="0"/>
        <w:autoSpaceDN w:val="0"/>
        <w:adjustRightInd w:val="0"/>
        <w:spacing w:after="120"/>
        <w:outlineLvl w:val="0"/>
        <w:rPr>
          <w:rFonts w:ascii="Times New Roman" w:hAnsi="Times New Roman"/>
          <w:bCs/>
          <w:i/>
          <w:iCs/>
          <w:color w:val="000000" w:themeColor="text1"/>
        </w:rPr>
      </w:pPr>
      <w:r>
        <w:rPr>
          <w:rFonts w:ascii="Times New Roman" w:hAnsi="Times New Roman"/>
          <w:b/>
          <w:bCs/>
        </w:rPr>
        <w:t>d</w:t>
      </w:r>
      <w:r>
        <w:rPr>
          <w:rFonts w:ascii="Times New Roman" w:hAnsi="Times New Roman"/>
        </w:rPr>
        <w:t>. Naïve CD4</w:t>
      </w:r>
      <w:r w:rsidRPr="00797B32">
        <w:rPr>
          <w:rFonts w:ascii="Times New Roman" w:hAnsi="Times New Roman"/>
          <w:vertAlign w:val="superscript"/>
        </w:rPr>
        <w:t>+</w:t>
      </w:r>
      <w:r>
        <w:rPr>
          <w:rFonts w:ascii="Times New Roman" w:hAnsi="Times New Roman"/>
        </w:rPr>
        <w:t xml:space="preserve"> and naive CD8</w:t>
      </w:r>
      <w:r w:rsidRPr="00E179BE">
        <w:rPr>
          <w:rFonts w:ascii="Times New Roman" w:hAnsi="Times New Roman"/>
          <w:vertAlign w:val="superscript"/>
        </w:rPr>
        <w:t>+</w:t>
      </w:r>
      <w:r>
        <w:rPr>
          <w:rFonts w:ascii="Times New Roman" w:hAnsi="Times New Roman"/>
        </w:rPr>
        <w:t xml:space="preserve"> T cell </w:t>
      </w:r>
      <w:r w:rsidR="009048E2" w:rsidRPr="009048E2">
        <w:rPr>
          <w:rFonts w:ascii="Times New Roman" w:hAnsi="Times New Roman"/>
          <w:color w:val="0432FF"/>
        </w:rPr>
        <w:t>LEG</w:t>
      </w:r>
      <w:r w:rsidR="009048E2">
        <w:rPr>
          <w:rFonts w:ascii="Times New Roman" w:hAnsi="Times New Roman"/>
          <w:color w:val="0432FF"/>
        </w:rPr>
        <w:t xml:space="preserve"> gene </w:t>
      </w:r>
      <w:r>
        <w:rPr>
          <w:rFonts w:ascii="Times New Roman" w:hAnsi="Times New Roman"/>
        </w:rPr>
        <w:t xml:space="preserve">sets are enriched in WT over </w:t>
      </w:r>
      <w:r w:rsidR="002719E6">
        <w:rPr>
          <w:rFonts w:ascii="Times New Roman" w:hAnsi="Times New Roman"/>
        </w:rPr>
        <w:t>dKO</w:t>
      </w:r>
      <w:r>
        <w:rPr>
          <w:rFonts w:ascii="Times New Roman" w:hAnsi="Times New Roman"/>
        </w:rPr>
        <w:t xml:space="preserve"> CD8</w:t>
      </w:r>
      <w:r w:rsidRPr="00EC3F62">
        <w:rPr>
          <w:rFonts w:ascii="Times New Roman" w:hAnsi="Times New Roman"/>
          <w:vertAlign w:val="superscript"/>
        </w:rPr>
        <w:t>+</w:t>
      </w:r>
      <w:r>
        <w:rPr>
          <w:rFonts w:ascii="Times New Roman" w:hAnsi="Times New Roman"/>
        </w:rPr>
        <w:t xml:space="preserve"> T cells, where </w:t>
      </w:r>
      <w:r w:rsidR="003467A3">
        <w:rPr>
          <w:rFonts w:ascii="Times New Roman" w:hAnsi="Times New Roman"/>
        </w:rPr>
        <w:t>12</w:t>
      </w:r>
      <w:r>
        <w:rPr>
          <w:rFonts w:ascii="Times New Roman" w:hAnsi="Times New Roman"/>
        </w:rPr>
        <w:t xml:space="preserve"> of 32 naïve CD4</w:t>
      </w:r>
      <w:r w:rsidRPr="00797B32">
        <w:rPr>
          <w:rFonts w:ascii="Times New Roman" w:hAnsi="Times New Roman"/>
          <w:vertAlign w:val="superscript"/>
        </w:rPr>
        <w:t>+</w:t>
      </w:r>
      <w:r>
        <w:rPr>
          <w:rFonts w:ascii="Times New Roman" w:hAnsi="Times New Roman"/>
        </w:rPr>
        <w:t xml:space="preserve"> </w:t>
      </w:r>
      <w:r w:rsidR="009048E2" w:rsidRPr="009048E2">
        <w:rPr>
          <w:rFonts w:ascii="Times New Roman" w:hAnsi="Times New Roman"/>
          <w:color w:val="0432FF"/>
        </w:rPr>
        <w:t xml:space="preserve">LEGs </w:t>
      </w:r>
      <w:r>
        <w:rPr>
          <w:rFonts w:ascii="Times New Roman" w:hAnsi="Times New Roman"/>
        </w:rPr>
        <w:t xml:space="preserve">and </w:t>
      </w:r>
      <w:r w:rsidR="003467A3">
        <w:rPr>
          <w:rFonts w:ascii="Times New Roman" w:hAnsi="Times New Roman"/>
        </w:rPr>
        <w:t>16</w:t>
      </w:r>
      <w:r>
        <w:rPr>
          <w:rFonts w:ascii="Times New Roman" w:hAnsi="Times New Roman"/>
        </w:rPr>
        <w:t xml:space="preserve"> of 49 naïve CD8</w:t>
      </w:r>
      <w:r w:rsidRPr="00797B32">
        <w:rPr>
          <w:rFonts w:ascii="Times New Roman" w:hAnsi="Times New Roman"/>
          <w:vertAlign w:val="superscript"/>
        </w:rPr>
        <w:t>+</w:t>
      </w:r>
      <w:r>
        <w:rPr>
          <w:rFonts w:ascii="Times New Roman" w:hAnsi="Times New Roman"/>
        </w:rPr>
        <w:t xml:space="preserve"> </w:t>
      </w:r>
      <w:r w:rsidR="009048E2" w:rsidRPr="009048E2">
        <w:rPr>
          <w:rFonts w:ascii="Times New Roman" w:hAnsi="Times New Roman"/>
          <w:color w:val="0432FF"/>
        </w:rPr>
        <w:t xml:space="preserve">LEGs </w:t>
      </w:r>
      <w:r>
        <w:rPr>
          <w:rFonts w:ascii="Times New Roman" w:hAnsi="Times New Roman"/>
        </w:rPr>
        <w:t xml:space="preserve">are at the leading edge. </w:t>
      </w:r>
    </w:p>
    <w:p w14:paraId="4564B190" w14:textId="4F5783C7" w:rsidR="00EC3F62" w:rsidRPr="009529B5" w:rsidRDefault="00EC3F62" w:rsidP="00EC3F62">
      <w:pPr>
        <w:widowControl w:val="0"/>
        <w:autoSpaceDE w:val="0"/>
        <w:autoSpaceDN w:val="0"/>
        <w:adjustRightInd w:val="0"/>
        <w:outlineLvl w:val="0"/>
        <w:rPr>
          <w:rFonts w:ascii="Times New Roman" w:hAnsi="Times New Roman"/>
          <w:color w:val="000000" w:themeColor="text1"/>
        </w:rPr>
      </w:pPr>
      <w:r>
        <w:rPr>
          <w:rFonts w:ascii="Times New Roman" w:hAnsi="Times New Roman" w:cs="Times New Roman"/>
          <w:bCs/>
          <w:color w:val="000000" w:themeColor="text1"/>
        </w:rPr>
        <w:t xml:space="preserve">For all </w:t>
      </w:r>
      <w:r w:rsidRPr="0021638D">
        <w:rPr>
          <w:rFonts w:ascii="Times New Roman" w:hAnsi="Times New Roman" w:cs="Times New Roman"/>
          <w:bCs/>
          <w:color w:val="000000" w:themeColor="text1"/>
        </w:rPr>
        <w:t>GSEA</w:t>
      </w:r>
      <w:r>
        <w:rPr>
          <w:rFonts w:ascii="Times New Roman" w:hAnsi="Times New Roman" w:cs="Times New Roman"/>
          <w:bCs/>
          <w:color w:val="000000" w:themeColor="text1"/>
        </w:rPr>
        <w:t>, e</w:t>
      </w:r>
      <w:r w:rsidRPr="0021638D">
        <w:rPr>
          <w:rFonts w:ascii="Times New Roman" w:hAnsi="Times New Roman" w:cs="Times New Roman"/>
          <w:bCs/>
          <w:color w:val="000000" w:themeColor="text1"/>
        </w:rPr>
        <w:t xml:space="preserve">nrichment plot for </w:t>
      </w:r>
      <w:r>
        <w:rPr>
          <w:rFonts w:ascii="Times New Roman" w:hAnsi="Times New Roman" w:cs="Times New Roman"/>
          <w:bCs/>
          <w:color w:val="000000" w:themeColor="text1"/>
        </w:rPr>
        <w:t xml:space="preserve">each </w:t>
      </w:r>
      <w:r w:rsidRPr="0021638D">
        <w:rPr>
          <w:rFonts w:ascii="Times New Roman" w:hAnsi="Times New Roman" w:cs="Times New Roman"/>
          <w:bCs/>
          <w:color w:val="000000" w:themeColor="text1"/>
        </w:rPr>
        <w:t>gene set</w:t>
      </w:r>
      <w:r>
        <w:rPr>
          <w:rFonts w:ascii="Times New Roman" w:hAnsi="Times New Roman" w:cs="Times New Roman"/>
          <w:bCs/>
          <w:color w:val="000000" w:themeColor="text1"/>
        </w:rPr>
        <w:t xml:space="preserve"> is shown, and</w:t>
      </w:r>
      <w:r w:rsidRPr="0021638D">
        <w:rPr>
          <w:rFonts w:ascii="Times New Roman" w:hAnsi="Times New Roman" w:cs="Times New Roman"/>
          <w:bCs/>
          <w:color w:val="000000" w:themeColor="text1"/>
        </w:rPr>
        <w:t xml:space="preserve"> also marked are NES (normalized enrichment score), NOM p-</w:t>
      </w:r>
      <w:proofErr w:type="spellStart"/>
      <w:r w:rsidRPr="0021638D">
        <w:rPr>
          <w:rFonts w:ascii="Times New Roman" w:hAnsi="Times New Roman" w:cs="Times New Roman"/>
          <w:bCs/>
          <w:color w:val="000000" w:themeColor="text1"/>
        </w:rPr>
        <w:t>val</w:t>
      </w:r>
      <w:proofErr w:type="spellEnd"/>
      <w:r w:rsidRPr="0021638D">
        <w:rPr>
          <w:rFonts w:ascii="Times New Roman" w:hAnsi="Times New Roman" w:cs="Times New Roman"/>
          <w:bCs/>
          <w:color w:val="000000" w:themeColor="text1"/>
        </w:rPr>
        <w:t xml:space="preserve"> (nominal p values), and FDR q-</w:t>
      </w:r>
      <w:proofErr w:type="spellStart"/>
      <w:r w:rsidRPr="0021638D">
        <w:rPr>
          <w:rFonts w:ascii="Times New Roman" w:hAnsi="Times New Roman" w:cs="Times New Roman"/>
          <w:bCs/>
          <w:color w:val="000000" w:themeColor="text1"/>
        </w:rPr>
        <w:t>val</w:t>
      </w:r>
      <w:proofErr w:type="spellEnd"/>
      <w:r w:rsidRPr="0021638D">
        <w:rPr>
          <w:rFonts w:ascii="Times New Roman" w:hAnsi="Times New Roman" w:cs="Times New Roman"/>
          <w:bCs/>
          <w:color w:val="000000" w:themeColor="text1"/>
        </w:rPr>
        <w:t xml:space="preserve"> (false discovery rate q values). </w:t>
      </w:r>
      <w:r>
        <w:rPr>
          <w:rFonts w:ascii="Times New Roman" w:hAnsi="Times New Roman" w:cs="Times New Roman"/>
          <w:bCs/>
          <w:color w:val="000000" w:themeColor="text1"/>
        </w:rPr>
        <w:t>Red</w:t>
      </w:r>
      <w:r w:rsidRPr="0021638D">
        <w:rPr>
          <w:rFonts w:ascii="Times New Roman" w:hAnsi="Times New Roman" w:cs="Times New Roman"/>
          <w:bCs/>
          <w:color w:val="000000" w:themeColor="text1"/>
        </w:rPr>
        <w:t xml:space="preserve"> and </w:t>
      </w:r>
      <w:r>
        <w:rPr>
          <w:rFonts w:ascii="Times New Roman" w:hAnsi="Times New Roman" w:cs="Times New Roman"/>
          <w:bCs/>
          <w:color w:val="000000" w:themeColor="text1"/>
        </w:rPr>
        <w:t>blue</w:t>
      </w:r>
      <w:r w:rsidRPr="0021638D">
        <w:rPr>
          <w:rFonts w:ascii="Times New Roman" w:hAnsi="Times New Roman" w:cs="Times New Roman"/>
          <w:bCs/>
          <w:color w:val="000000" w:themeColor="text1"/>
        </w:rPr>
        <w:t xml:space="preserve"> rectangles mark genes in the leading edge, enriched in WT and </w:t>
      </w:r>
      <w:r w:rsidR="002719E6">
        <w:rPr>
          <w:rFonts w:ascii="Times New Roman" w:hAnsi="Times New Roman" w:cs="Times New Roman"/>
          <w:bCs/>
          <w:color w:val="000000" w:themeColor="text1"/>
        </w:rPr>
        <w:t>dKO</w:t>
      </w:r>
      <w:r>
        <w:rPr>
          <w:rFonts w:ascii="Times New Roman" w:hAnsi="Times New Roman" w:cs="Times New Roman"/>
          <w:bCs/>
          <w:color w:val="000000" w:themeColor="text1"/>
        </w:rPr>
        <w:t xml:space="preserve"> </w:t>
      </w:r>
      <w:r w:rsidR="00DD452A">
        <w:rPr>
          <w:rFonts w:ascii="Times New Roman" w:hAnsi="Times New Roman"/>
        </w:rPr>
        <w:t>CD8</w:t>
      </w:r>
      <w:r w:rsidR="00DD452A" w:rsidRPr="00E179BE">
        <w:rPr>
          <w:rFonts w:ascii="Times New Roman" w:hAnsi="Times New Roman"/>
          <w:vertAlign w:val="superscript"/>
        </w:rPr>
        <w:t>+</w:t>
      </w:r>
      <w:r w:rsidR="00DD452A">
        <w:rPr>
          <w:rFonts w:ascii="Times New Roman" w:hAnsi="Times New Roman"/>
        </w:rPr>
        <w:t xml:space="preserve"> T cells</w:t>
      </w:r>
      <w:r w:rsidRPr="0021638D">
        <w:rPr>
          <w:rFonts w:ascii="Times New Roman" w:hAnsi="Times New Roman" w:cs="Times New Roman"/>
          <w:bCs/>
          <w:color w:val="000000" w:themeColor="text1"/>
        </w:rPr>
        <w:t>, respectively</w:t>
      </w:r>
      <w:r>
        <w:rPr>
          <w:rFonts w:ascii="Times New Roman" w:hAnsi="Times New Roman" w:cs="Times New Roman"/>
          <w:bCs/>
          <w:color w:val="000000" w:themeColor="text1"/>
        </w:rPr>
        <w:t xml:space="preserve">. Top enriched genes in each set </w:t>
      </w:r>
      <w:r w:rsidR="00437DA7">
        <w:rPr>
          <w:rFonts w:ascii="Times New Roman" w:hAnsi="Times New Roman" w:cs="Times New Roman"/>
          <w:bCs/>
          <w:color w:val="000000" w:themeColor="text1"/>
        </w:rPr>
        <w:t>are</w:t>
      </w:r>
      <w:r w:rsidRPr="0021638D">
        <w:rPr>
          <w:rFonts w:ascii="Times New Roman" w:hAnsi="Times New Roman" w:cs="Times New Roman"/>
          <w:bCs/>
          <w:color w:val="000000" w:themeColor="text1"/>
        </w:rPr>
        <w:t xml:space="preserve"> shown in heatmaps.</w:t>
      </w:r>
      <w:r w:rsidRPr="009529B5">
        <w:rPr>
          <w:rFonts w:ascii="Times New Roman" w:hAnsi="Times New Roman"/>
          <w:color w:val="000000" w:themeColor="text1"/>
        </w:rPr>
        <w:t xml:space="preserve"> </w:t>
      </w:r>
    </w:p>
    <w:p w14:paraId="4EDDE7E1" w14:textId="7D078A69" w:rsidR="000651B3" w:rsidRDefault="008A6B4A" w:rsidP="00441AB7">
      <w:pPr>
        <w:rPr>
          <w:rFonts w:ascii="Times New Roman" w:hAnsi="Times New Roman" w:cs="Times New Roman"/>
          <w:b/>
        </w:rPr>
      </w:pPr>
      <w:r>
        <w:rPr>
          <w:rFonts w:ascii="Times New Roman" w:hAnsi="Times New Roman" w:cs="Times New Roman"/>
          <w:b/>
        </w:rPr>
        <w:br w:type="page"/>
      </w:r>
    </w:p>
    <w:p w14:paraId="0F2ED7AE" w14:textId="7E2AE1FE" w:rsidR="000651B3" w:rsidRDefault="000651B3" w:rsidP="00F25A48">
      <w:pPr>
        <w:rPr>
          <w:rFonts w:ascii="Times New Roman" w:hAnsi="Times New Roman" w:cs="Times New Roman"/>
          <w:b/>
        </w:rPr>
      </w:pPr>
      <w:r>
        <w:rPr>
          <w:rFonts w:ascii="Times New Roman" w:hAnsi="Times New Roman" w:cs="Times New Roman"/>
          <w:b/>
        </w:rPr>
        <w:lastRenderedPageBreak/>
        <w:t>Shan and Li</w:t>
      </w:r>
      <w:r w:rsidRPr="009F4099">
        <w:rPr>
          <w:rFonts w:ascii="Times New Roman" w:hAnsi="Times New Roman" w:cs="Times New Roman"/>
          <w:b/>
        </w:rPr>
        <w:t xml:space="preserve"> et al. </w:t>
      </w:r>
      <w:r>
        <w:rPr>
          <w:rFonts w:ascii="Times New Roman" w:hAnsi="Times New Roman" w:cs="Times New Roman"/>
          <w:b/>
        </w:rPr>
        <w:t>Supplementary</w:t>
      </w:r>
      <w:r w:rsidRPr="009F4099">
        <w:rPr>
          <w:rFonts w:ascii="Times New Roman" w:hAnsi="Times New Roman" w:cs="Times New Roman"/>
          <w:b/>
        </w:rPr>
        <w:t xml:space="preserve"> Figure </w:t>
      </w:r>
      <w:r>
        <w:rPr>
          <w:rFonts w:ascii="Times New Roman" w:hAnsi="Times New Roman" w:cs="Times New Roman"/>
          <w:b/>
        </w:rPr>
        <w:t>7</w:t>
      </w:r>
    </w:p>
    <w:p w14:paraId="5DE2CAD6" w14:textId="209C4D02" w:rsidR="009C2052" w:rsidRDefault="00A12FC6" w:rsidP="00A12FC6">
      <w:pPr>
        <w:spacing w:after="120"/>
        <w:ind w:left="360"/>
        <w:rPr>
          <w:rFonts w:ascii="Times New Roman" w:hAnsi="Times New Roman" w:cs="Times New Roman"/>
          <w:b/>
          <w:bCs/>
        </w:rPr>
      </w:pPr>
      <w:r w:rsidRPr="00A12FC6">
        <w:rPr>
          <w:rFonts w:ascii="Times New Roman" w:hAnsi="Times New Roman" w:cs="Times New Roman"/>
          <w:b/>
          <w:bCs/>
          <w:noProof/>
        </w:rPr>
        <w:drawing>
          <wp:inline distT="0" distB="0" distL="0" distR="0" wp14:anchorId="2742F96E" wp14:editId="3A3F7209">
            <wp:extent cx="5486400" cy="535592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5355928"/>
                    </a:xfrm>
                    <a:prstGeom prst="rect">
                      <a:avLst/>
                    </a:prstGeom>
                  </pic:spPr>
                </pic:pic>
              </a:graphicData>
            </a:graphic>
          </wp:inline>
        </w:drawing>
      </w:r>
    </w:p>
    <w:p w14:paraId="63283D9B" w14:textId="44852A88" w:rsidR="00F35A21" w:rsidRDefault="009C2052" w:rsidP="00796BDF">
      <w:pPr>
        <w:spacing w:after="120"/>
        <w:rPr>
          <w:rFonts w:ascii="Times New Roman" w:hAnsi="Times New Roman" w:cs="Arial"/>
          <w:bCs/>
        </w:rPr>
      </w:pPr>
      <w:r w:rsidRPr="006378A9">
        <w:rPr>
          <w:rFonts w:ascii="Times New Roman" w:hAnsi="Times New Roman" w:cs="Times New Roman"/>
          <w:b/>
          <w:bCs/>
        </w:rPr>
        <w:t xml:space="preserve">Figure </w:t>
      </w:r>
      <w:r>
        <w:rPr>
          <w:rFonts w:ascii="Times New Roman" w:hAnsi="Times New Roman" w:cs="Times New Roman"/>
          <w:b/>
          <w:bCs/>
        </w:rPr>
        <w:t>S</w:t>
      </w:r>
      <w:r w:rsidR="00DD5619">
        <w:rPr>
          <w:rFonts w:ascii="Times New Roman" w:hAnsi="Times New Roman" w:cs="Times New Roman"/>
          <w:b/>
          <w:bCs/>
        </w:rPr>
        <w:t>7</w:t>
      </w:r>
      <w:r w:rsidRPr="006378A9">
        <w:rPr>
          <w:rFonts w:ascii="Times New Roman" w:hAnsi="Times New Roman" w:cs="Times New Roman"/>
          <w:b/>
          <w:bCs/>
        </w:rPr>
        <w:t xml:space="preserve">. </w:t>
      </w:r>
      <w:r w:rsidR="009F49F2">
        <w:rPr>
          <w:rFonts w:ascii="Times New Roman" w:hAnsi="Times New Roman" w:cs="Arial"/>
          <w:b/>
        </w:rPr>
        <w:t xml:space="preserve">Tcf1/Lef1 TFs </w:t>
      </w:r>
      <w:r w:rsidR="00A12FC6">
        <w:rPr>
          <w:rFonts w:ascii="Times New Roman" w:hAnsi="Times New Roman" w:cs="Arial"/>
          <w:b/>
        </w:rPr>
        <w:t>modulate super enhancer activity and chromatin interaction for target gene regulation</w:t>
      </w:r>
      <w:r w:rsidR="00A12FC6">
        <w:rPr>
          <w:rFonts w:ascii="Times New Roman" w:hAnsi="Times New Roman" w:cs="Arial"/>
          <w:bCs/>
        </w:rPr>
        <w:t xml:space="preserve">. </w:t>
      </w:r>
    </w:p>
    <w:p w14:paraId="37C0B478" w14:textId="0273818D" w:rsidR="00C06F61" w:rsidRPr="00C06F61" w:rsidRDefault="00F35A21" w:rsidP="00C06F61">
      <w:pPr>
        <w:spacing w:after="120"/>
        <w:rPr>
          <w:rFonts w:ascii="Times New Roman" w:hAnsi="Times New Roman" w:cs="Arial"/>
          <w:bCs/>
        </w:rPr>
      </w:pPr>
      <w:r w:rsidRPr="00C06F61">
        <w:rPr>
          <w:rFonts w:ascii="Times New Roman" w:hAnsi="Times New Roman" w:cs="Arial"/>
          <w:b/>
        </w:rPr>
        <w:t>a</w:t>
      </w:r>
      <w:r>
        <w:rPr>
          <w:rFonts w:ascii="Times New Roman" w:hAnsi="Times New Roman" w:cs="Arial"/>
          <w:bCs/>
        </w:rPr>
        <w:t xml:space="preserve">. </w:t>
      </w:r>
      <w:r w:rsidR="00C06F61" w:rsidRPr="00C06F61">
        <w:rPr>
          <w:rFonts w:ascii="Times New Roman" w:hAnsi="Times New Roman" w:cs="Arial"/>
          <w:bCs/>
        </w:rPr>
        <w:t xml:space="preserve">Stack heatmap showing correlation between H3K27ac changes </w:t>
      </w:r>
      <w:r w:rsidR="00C06F61">
        <w:rPr>
          <w:rFonts w:ascii="Times New Roman" w:hAnsi="Times New Roman" w:cs="Arial"/>
          <w:bCs/>
        </w:rPr>
        <w:t>in</w:t>
      </w:r>
      <w:r w:rsidR="00C06F61" w:rsidRPr="00C06F61">
        <w:rPr>
          <w:rFonts w:ascii="Times New Roman" w:hAnsi="Times New Roman" w:cs="Arial"/>
          <w:bCs/>
        </w:rPr>
        <w:t xml:space="preserve"> differential SEs and expression changes of SE-associated genes. </w:t>
      </w:r>
      <w:r w:rsidR="00A103A2">
        <w:rPr>
          <w:rFonts w:ascii="Times New Roman" w:hAnsi="Times New Roman" w:cs="Arial"/>
          <w:bCs/>
        </w:rPr>
        <w:t>Among WT- or dKO-prepotent SE groups, each column represents an SE, and all genes (marked as triangles) associated with the SE are stacked. The expression of all SE-associated genes (not limited to DEGs+DSigGs) is denoted with color filling the triangles, and shown on the right is the color scale representing Log</w:t>
      </w:r>
      <w:r w:rsidR="00A103A2" w:rsidRPr="00A103A2">
        <w:rPr>
          <w:rFonts w:ascii="Times New Roman" w:hAnsi="Times New Roman" w:cs="Arial"/>
          <w:bCs/>
          <w:vertAlign w:val="subscript"/>
        </w:rPr>
        <w:t>2</w:t>
      </w:r>
      <w:r w:rsidR="00A103A2">
        <w:rPr>
          <w:rFonts w:ascii="Times New Roman" w:hAnsi="Times New Roman" w:cs="Arial"/>
          <w:bCs/>
        </w:rPr>
        <w:t>FC (dKO/WT)</w:t>
      </w:r>
      <w:r w:rsidR="006F7676">
        <w:rPr>
          <w:rFonts w:ascii="Times New Roman" w:hAnsi="Times New Roman" w:cs="Arial"/>
          <w:bCs/>
        </w:rPr>
        <w:t xml:space="preserve"> in gene expression</w:t>
      </w:r>
      <w:r w:rsidR="00A103A2">
        <w:rPr>
          <w:rFonts w:ascii="Times New Roman" w:hAnsi="Times New Roman" w:cs="Arial"/>
          <w:bCs/>
        </w:rPr>
        <w:t>.</w:t>
      </w:r>
    </w:p>
    <w:p w14:paraId="0E9F1184" w14:textId="2EB32C29" w:rsidR="00D21BE5" w:rsidRDefault="00C06F61" w:rsidP="00C06F61">
      <w:pPr>
        <w:spacing w:after="120"/>
        <w:rPr>
          <w:rFonts w:ascii="Times New Roman" w:hAnsi="Times New Roman"/>
        </w:rPr>
      </w:pPr>
      <w:r>
        <w:rPr>
          <w:rFonts w:ascii="Times New Roman" w:hAnsi="Times New Roman" w:cs="Arial"/>
          <w:b/>
        </w:rPr>
        <w:t>b–</w:t>
      </w:r>
      <w:r w:rsidRPr="00C06F61">
        <w:rPr>
          <w:rFonts w:ascii="Times New Roman" w:hAnsi="Times New Roman" w:cs="Arial"/>
          <w:b/>
        </w:rPr>
        <w:t>c</w:t>
      </w:r>
      <w:r>
        <w:rPr>
          <w:rFonts w:ascii="Times New Roman" w:hAnsi="Times New Roman" w:cs="Arial"/>
          <w:bCs/>
        </w:rPr>
        <w:t xml:space="preserve">. </w:t>
      </w:r>
      <w:r w:rsidRPr="00C06F61">
        <w:rPr>
          <w:rFonts w:ascii="Times New Roman" w:hAnsi="Times New Roman" w:cs="Arial"/>
          <w:bCs/>
        </w:rPr>
        <w:t xml:space="preserve">Tcf1/Lef1 TFs </w:t>
      </w:r>
      <w:r w:rsidR="009F49F2" w:rsidRPr="00C06F61">
        <w:rPr>
          <w:rFonts w:ascii="Times New Roman" w:hAnsi="Times New Roman" w:cs="Arial"/>
          <w:bCs/>
        </w:rPr>
        <w:t xml:space="preserve">regulate </w:t>
      </w:r>
      <w:r w:rsidRPr="00C06F61">
        <w:rPr>
          <w:rFonts w:ascii="Times New Roman" w:hAnsi="Times New Roman" w:cs="Arial"/>
          <w:bCs/>
          <w:i/>
          <w:iCs/>
        </w:rPr>
        <w:t>Inpp4b</w:t>
      </w:r>
      <w:r w:rsidRPr="00C06F61">
        <w:rPr>
          <w:rFonts w:ascii="Times New Roman" w:hAnsi="Times New Roman" w:cs="Arial"/>
          <w:bCs/>
        </w:rPr>
        <w:t xml:space="preserve">, a </w:t>
      </w:r>
      <w:r w:rsidR="009F49F2" w:rsidRPr="00C06F61">
        <w:rPr>
          <w:rFonts w:ascii="Times New Roman" w:hAnsi="Times New Roman" w:cs="Arial"/>
          <w:bCs/>
        </w:rPr>
        <w:t>T-cell signature gene</w:t>
      </w:r>
      <w:r w:rsidRPr="00C06F61">
        <w:rPr>
          <w:rFonts w:ascii="Times New Roman" w:hAnsi="Times New Roman" w:cs="Arial"/>
          <w:bCs/>
        </w:rPr>
        <w:t>,</w:t>
      </w:r>
      <w:r w:rsidR="009F49F2" w:rsidRPr="00C06F61">
        <w:rPr>
          <w:rFonts w:ascii="Times New Roman" w:hAnsi="Times New Roman" w:cs="Arial"/>
          <w:bCs/>
        </w:rPr>
        <w:t xml:space="preserve"> by promoting chromatin interactions</w:t>
      </w:r>
      <w:r w:rsidR="009C2052" w:rsidRPr="004F28C9">
        <w:rPr>
          <w:rFonts w:ascii="Times New Roman" w:hAnsi="Times New Roman" w:cs="Arial"/>
        </w:rPr>
        <w:t xml:space="preserve">. </w:t>
      </w:r>
      <w:r>
        <w:rPr>
          <w:rFonts w:ascii="Times New Roman" w:hAnsi="Times New Roman" w:cs="Arial"/>
        </w:rPr>
        <w:t xml:space="preserve">      </w:t>
      </w:r>
      <w:r>
        <w:rPr>
          <w:rFonts w:ascii="Times New Roman" w:hAnsi="Times New Roman" w:cs="Times New Roman"/>
          <w:b/>
          <w:bCs/>
          <w:color w:val="000000" w:themeColor="text1"/>
        </w:rPr>
        <w:t>b</w:t>
      </w:r>
      <w:r w:rsidR="00C07023">
        <w:rPr>
          <w:rFonts w:ascii="Times New Roman" w:hAnsi="Times New Roman" w:cs="Times New Roman"/>
          <w:bCs/>
          <w:color w:val="000000" w:themeColor="text1"/>
        </w:rPr>
        <w:t xml:space="preserve">. </w:t>
      </w:r>
      <w:r w:rsidR="00555DE6">
        <w:rPr>
          <w:rFonts w:ascii="Times New Roman" w:hAnsi="Times New Roman"/>
        </w:rPr>
        <w:t>Network</w:t>
      </w:r>
      <w:r w:rsidR="009F49F2">
        <w:rPr>
          <w:rFonts w:ascii="Times New Roman" w:hAnsi="Times New Roman"/>
        </w:rPr>
        <w:t xml:space="preserve"> display of a WT-specific hub containing a T-cell signature gene, </w:t>
      </w:r>
      <w:r w:rsidR="009F49F2" w:rsidRPr="009F49F2">
        <w:rPr>
          <w:rFonts w:ascii="Times New Roman" w:hAnsi="Times New Roman"/>
          <w:i/>
          <w:iCs/>
        </w:rPr>
        <w:t>Inpp4b</w:t>
      </w:r>
      <w:r w:rsidR="009F49F2">
        <w:rPr>
          <w:rFonts w:ascii="Times New Roman" w:hAnsi="Times New Roman"/>
        </w:rPr>
        <w:t xml:space="preserve">.  </w:t>
      </w:r>
      <w:r w:rsidR="00DE7BA9">
        <w:rPr>
          <w:rFonts w:ascii="Times New Roman" w:hAnsi="Times New Roman"/>
        </w:rPr>
        <w:t xml:space="preserve">The </w:t>
      </w:r>
      <w:r w:rsidR="00DE7BA9" w:rsidRPr="009F49F2">
        <w:rPr>
          <w:rFonts w:ascii="Times New Roman" w:hAnsi="Times New Roman"/>
          <w:i/>
          <w:iCs/>
        </w:rPr>
        <w:t>Inpp4b</w:t>
      </w:r>
      <w:r w:rsidR="00DE7BA9" w:rsidRPr="00404410">
        <w:rPr>
          <w:rFonts w:ascii="Times New Roman" w:hAnsi="Times New Roman"/>
        </w:rPr>
        <w:t xml:space="preserve"> </w:t>
      </w:r>
      <w:r w:rsidR="00DE7BA9">
        <w:rPr>
          <w:rFonts w:ascii="Times New Roman" w:hAnsi="Times New Roman"/>
        </w:rPr>
        <w:t xml:space="preserve">promoter is </w:t>
      </w:r>
      <w:r w:rsidR="00DE7BA9" w:rsidRPr="00404410">
        <w:rPr>
          <w:rFonts w:ascii="Times New Roman" w:hAnsi="Times New Roman"/>
        </w:rPr>
        <w:t xml:space="preserve">marked </w:t>
      </w:r>
      <w:r w:rsidR="00DE7BA9">
        <w:rPr>
          <w:rFonts w:ascii="Times New Roman" w:hAnsi="Times New Roman"/>
        </w:rPr>
        <w:t xml:space="preserve">with a </w:t>
      </w:r>
      <w:r w:rsidR="00DE7BA9" w:rsidRPr="00404410">
        <w:rPr>
          <w:rFonts w:ascii="Times New Roman" w:hAnsi="Times New Roman"/>
        </w:rPr>
        <w:t>circle,</w:t>
      </w:r>
      <w:r w:rsidR="00DE7BA9">
        <w:rPr>
          <w:rFonts w:ascii="Times New Roman" w:hAnsi="Times New Roman"/>
        </w:rPr>
        <w:t xml:space="preserve"> and t</w:t>
      </w:r>
      <w:r w:rsidR="00DE7BA9" w:rsidRPr="00404410">
        <w:rPr>
          <w:rFonts w:ascii="Times New Roman" w:hAnsi="Times New Roman"/>
        </w:rPr>
        <w:t xml:space="preserve">riangles filled with blue denote statistically significant decrease </w:t>
      </w:r>
      <w:r w:rsidR="00DE7BA9">
        <w:rPr>
          <w:rFonts w:ascii="Times New Roman" w:hAnsi="Times New Roman"/>
        </w:rPr>
        <w:t>of</w:t>
      </w:r>
      <w:r w:rsidR="00DE7BA9" w:rsidRPr="00404410">
        <w:rPr>
          <w:rFonts w:ascii="Times New Roman" w:hAnsi="Times New Roman"/>
        </w:rPr>
        <w:t xml:space="preserve"> ChrAcc</w:t>
      </w:r>
      <w:r w:rsidR="00DE7BA9">
        <w:rPr>
          <w:rFonts w:ascii="Times New Roman" w:hAnsi="Times New Roman"/>
        </w:rPr>
        <w:t xml:space="preserve"> in dKO CD8</w:t>
      </w:r>
      <w:r w:rsidR="00DE7BA9" w:rsidRPr="00DE7BA9">
        <w:rPr>
          <w:rFonts w:ascii="Times New Roman" w:hAnsi="Times New Roman"/>
          <w:vertAlign w:val="superscript"/>
        </w:rPr>
        <w:t>+</w:t>
      </w:r>
      <w:r w:rsidR="00DE7BA9">
        <w:rPr>
          <w:rFonts w:ascii="Times New Roman" w:hAnsi="Times New Roman"/>
        </w:rPr>
        <w:t xml:space="preserve"> T cells</w:t>
      </w:r>
      <w:r w:rsidR="00DE7BA9" w:rsidRPr="00404410">
        <w:rPr>
          <w:rFonts w:ascii="Times New Roman" w:hAnsi="Times New Roman"/>
        </w:rPr>
        <w:t>.</w:t>
      </w:r>
      <w:r>
        <w:rPr>
          <w:rFonts w:ascii="Times New Roman" w:hAnsi="Times New Roman"/>
        </w:rPr>
        <w:t xml:space="preserve"> </w:t>
      </w:r>
      <w:r>
        <w:rPr>
          <w:rFonts w:ascii="Times New Roman" w:hAnsi="Times New Roman"/>
          <w:b/>
          <w:color w:val="000000" w:themeColor="text1"/>
        </w:rPr>
        <w:t>c</w:t>
      </w:r>
      <w:r w:rsidR="00C07023">
        <w:rPr>
          <w:rFonts w:ascii="Times New Roman" w:hAnsi="Times New Roman"/>
          <w:bCs/>
          <w:color w:val="000000" w:themeColor="text1"/>
        </w:rPr>
        <w:t xml:space="preserve">. </w:t>
      </w:r>
      <w:r w:rsidR="00CF1B48">
        <w:rPr>
          <w:rFonts w:ascii="Times New Roman" w:hAnsi="Times New Roman"/>
        </w:rPr>
        <w:t xml:space="preserve">Two-dimensional display of changes in chromatin interaction within the </w:t>
      </w:r>
      <w:r w:rsidR="00CF1B48">
        <w:rPr>
          <w:rFonts w:ascii="Times New Roman" w:hAnsi="Times New Roman"/>
          <w:i/>
          <w:iCs/>
        </w:rPr>
        <w:t>Inpp4b</w:t>
      </w:r>
      <w:r w:rsidR="00CF1B48">
        <w:rPr>
          <w:rFonts w:ascii="Times New Roman" w:hAnsi="Times New Roman"/>
        </w:rPr>
        <w:t>-containing hub in WT and dKO CD8</w:t>
      </w:r>
      <w:r w:rsidR="00CF1B48" w:rsidRPr="00EE4FAD">
        <w:rPr>
          <w:rFonts w:ascii="Times New Roman" w:hAnsi="Times New Roman"/>
          <w:vertAlign w:val="superscript"/>
        </w:rPr>
        <w:t>+</w:t>
      </w:r>
      <w:r w:rsidR="00CF1B48">
        <w:rPr>
          <w:rFonts w:ascii="Times New Roman" w:hAnsi="Times New Roman"/>
        </w:rPr>
        <w:t xml:space="preserve"> T cells. Note that the one-dimensional tracks at the </w:t>
      </w:r>
      <w:r w:rsidR="00CF1B48" w:rsidRPr="00CF1B48">
        <w:rPr>
          <w:rFonts w:ascii="Times New Roman" w:hAnsi="Times New Roman"/>
          <w:i/>
          <w:iCs/>
        </w:rPr>
        <w:t>Inpp4b</w:t>
      </w:r>
      <w:r w:rsidR="00CF1B48">
        <w:rPr>
          <w:rFonts w:ascii="Times New Roman" w:hAnsi="Times New Roman"/>
        </w:rPr>
        <w:t xml:space="preserve"> locus are in </w:t>
      </w:r>
      <w:r w:rsidR="00CF1B48" w:rsidRPr="00CF1B48">
        <w:rPr>
          <w:rFonts w:ascii="Times New Roman" w:hAnsi="Times New Roman"/>
          <w:b/>
          <w:bCs/>
        </w:rPr>
        <w:t>Fig. 5e</w:t>
      </w:r>
      <w:r w:rsidR="00CF1B48">
        <w:rPr>
          <w:rFonts w:ascii="Times New Roman" w:hAnsi="Times New Roman"/>
        </w:rPr>
        <w:t>, right panel.</w:t>
      </w:r>
    </w:p>
    <w:p w14:paraId="2AB1F63D" w14:textId="084057BB" w:rsidR="00930771" w:rsidRDefault="00930771" w:rsidP="00C06F61">
      <w:pPr>
        <w:spacing w:after="120"/>
        <w:rPr>
          <w:rFonts w:ascii="Times New Roman" w:hAnsi="Times New Roman"/>
        </w:rPr>
      </w:pPr>
    </w:p>
    <w:p w14:paraId="6A9B351B" w14:textId="72F9E37D" w:rsidR="00930771" w:rsidRDefault="00930771" w:rsidP="00930771">
      <w:pPr>
        <w:rPr>
          <w:rFonts w:ascii="Times New Roman" w:hAnsi="Times New Roman" w:cs="Times New Roman"/>
          <w:b/>
        </w:rPr>
      </w:pPr>
      <w:r>
        <w:rPr>
          <w:rFonts w:ascii="Times New Roman" w:hAnsi="Times New Roman" w:cs="Times New Roman"/>
          <w:b/>
        </w:rPr>
        <w:lastRenderedPageBreak/>
        <w:t>Shan and Li</w:t>
      </w:r>
      <w:r w:rsidRPr="009F4099">
        <w:rPr>
          <w:rFonts w:ascii="Times New Roman" w:hAnsi="Times New Roman" w:cs="Times New Roman"/>
          <w:b/>
        </w:rPr>
        <w:t xml:space="preserve"> et al. </w:t>
      </w:r>
      <w:r>
        <w:rPr>
          <w:rFonts w:ascii="Times New Roman" w:hAnsi="Times New Roman" w:cs="Times New Roman"/>
          <w:b/>
        </w:rPr>
        <w:t>Supplementary</w:t>
      </w:r>
      <w:r w:rsidRPr="009F4099">
        <w:rPr>
          <w:rFonts w:ascii="Times New Roman" w:hAnsi="Times New Roman" w:cs="Times New Roman"/>
          <w:b/>
        </w:rPr>
        <w:t xml:space="preserve"> Figure </w:t>
      </w:r>
      <w:r w:rsidR="00FB4543">
        <w:rPr>
          <w:rFonts w:ascii="Times New Roman" w:hAnsi="Times New Roman" w:cs="Times New Roman"/>
          <w:b/>
        </w:rPr>
        <w:t>8</w:t>
      </w:r>
    </w:p>
    <w:p w14:paraId="5F512C0A" w14:textId="4F201D70" w:rsidR="00930771" w:rsidRDefault="008568F2" w:rsidP="00930771">
      <w:pPr>
        <w:spacing w:after="120"/>
        <w:ind w:left="360"/>
        <w:rPr>
          <w:rFonts w:ascii="Times New Roman" w:hAnsi="Times New Roman" w:cs="Times New Roman"/>
          <w:b/>
          <w:bCs/>
        </w:rPr>
      </w:pPr>
      <w:r w:rsidRPr="008568F2">
        <w:rPr>
          <w:rFonts w:ascii="Times New Roman" w:hAnsi="Times New Roman" w:cs="Times New Roman"/>
          <w:b/>
          <w:bCs/>
          <w:noProof/>
        </w:rPr>
        <w:drawing>
          <wp:inline distT="0" distB="0" distL="0" distR="0" wp14:anchorId="1E1632CC" wp14:editId="080EA1E4">
            <wp:extent cx="5760720" cy="6322519"/>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6322519"/>
                    </a:xfrm>
                    <a:prstGeom prst="rect">
                      <a:avLst/>
                    </a:prstGeom>
                  </pic:spPr>
                </pic:pic>
              </a:graphicData>
            </a:graphic>
          </wp:inline>
        </w:drawing>
      </w:r>
    </w:p>
    <w:p w14:paraId="4459B1F5" w14:textId="57973463" w:rsidR="00863893" w:rsidRPr="00863893" w:rsidRDefault="00863893" w:rsidP="00863893">
      <w:pPr>
        <w:rPr>
          <w:rFonts w:ascii="Times New Roman" w:hAnsi="Times New Roman" w:cs="Times New Roman"/>
          <w:color w:val="0432FF"/>
        </w:rPr>
      </w:pPr>
      <w:r w:rsidRPr="00863893">
        <w:rPr>
          <w:rFonts w:ascii="Times New Roman" w:hAnsi="Times New Roman" w:cs="Times New Roman"/>
          <w:b/>
          <w:bCs/>
          <w:color w:val="0432FF"/>
        </w:rPr>
        <w:t xml:space="preserve">Figure </w:t>
      </w:r>
      <w:r w:rsidR="00F27546">
        <w:rPr>
          <w:rFonts w:ascii="Times New Roman" w:hAnsi="Times New Roman" w:cs="Times New Roman"/>
          <w:b/>
          <w:bCs/>
          <w:color w:val="0432FF"/>
        </w:rPr>
        <w:t>S</w:t>
      </w:r>
      <w:r w:rsidRPr="00863893">
        <w:rPr>
          <w:rFonts w:ascii="Times New Roman" w:hAnsi="Times New Roman" w:cs="Times New Roman"/>
          <w:b/>
          <w:bCs/>
          <w:color w:val="0432FF"/>
        </w:rPr>
        <w:t xml:space="preserve">8. </w:t>
      </w:r>
      <w:r w:rsidRPr="00863893">
        <w:rPr>
          <w:rFonts w:ascii="Times New Roman" w:hAnsi="Times New Roman" w:cs="Times New Roman"/>
          <w:b/>
          <w:color w:val="0432FF"/>
        </w:rPr>
        <w:t xml:space="preserve">Tcf1/Lef1 TFs </w:t>
      </w:r>
      <w:r w:rsidR="00743D3F">
        <w:rPr>
          <w:rFonts w:ascii="Times New Roman" w:hAnsi="Times New Roman" w:cs="Times New Roman"/>
          <w:b/>
          <w:color w:val="0432FF"/>
        </w:rPr>
        <w:t>regulate differentiation of effector CD8</w:t>
      </w:r>
      <w:r w:rsidR="00743D3F" w:rsidRPr="00743D3F">
        <w:rPr>
          <w:rFonts w:ascii="Times New Roman" w:hAnsi="Times New Roman" w:cs="Times New Roman"/>
          <w:b/>
          <w:color w:val="0432FF"/>
          <w:vertAlign w:val="superscript"/>
        </w:rPr>
        <w:t>+</w:t>
      </w:r>
      <w:r w:rsidR="00743D3F">
        <w:rPr>
          <w:rFonts w:ascii="Times New Roman" w:hAnsi="Times New Roman" w:cs="Times New Roman"/>
          <w:b/>
          <w:color w:val="0432FF"/>
        </w:rPr>
        <w:t xml:space="preserve"> T cells</w:t>
      </w:r>
      <w:r w:rsidRPr="00863893">
        <w:rPr>
          <w:rFonts w:ascii="Times New Roman" w:hAnsi="Times New Roman" w:cs="Times New Roman"/>
          <w:color w:val="0432FF"/>
        </w:rPr>
        <w:t xml:space="preserve">. </w:t>
      </w:r>
    </w:p>
    <w:p w14:paraId="400CDCF2" w14:textId="337EF2E8" w:rsidR="00863893" w:rsidRDefault="00863893" w:rsidP="00863893">
      <w:pPr>
        <w:pStyle w:val="DataField11pt-Single"/>
        <w:rPr>
          <w:rFonts w:ascii="Times New Roman" w:hAnsi="Times New Roman"/>
          <w:color w:val="0432FF"/>
          <w:sz w:val="24"/>
        </w:rPr>
      </w:pPr>
      <w:r w:rsidRPr="00414B25">
        <w:rPr>
          <w:rFonts w:ascii="Times New Roman" w:hAnsi="Times New Roman"/>
          <w:b/>
          <w:bCs/>
          <w:color w:val="0432FF"/>
          <w:sz w:val="24"/>
          <w:szCs w:val="24"/>
        </w:rPr>
        <w:t>a</w:t>
      </w:r>
      <w:r w:rsidRPr="00414B25">
        <w:rPr>
          <w:rFonts w:ascii="Times New Roman" w:hAnsi="Times New Roman"/>
          <w:color w:val="0432FF"/>
          <w:sz w:val="24"/>
          <w:szCs w:val="24"/>
        </w:rPr>
        <w:t xml:space="preserve">. </w:t>
      </w:r>
      <w:r>
        <w:rPr>
          <w:rFonts w:ascii="Times New Roman" w:hAnsi="Times New Roman"/>
          <w:color w:val="0432FF"/>
          <w:sz w:val="24"/>
        </w:rPr>
        <w:t xml:space="preserve">Validation of </w:t>
      </w:r>
      <w:r w:rsidR="002D0EBA">
        <w:rPr>
          <w:rFonts w:ascii="Times New Roman" w:hAnsi="Times New Roman"/>
          <w:color w:val="0432FF"/>
          <w:sz w:val="24"/>
        </w:rPr>
        <w:t>elevated granzyme B (</w:t>
      </w:r>
      <w:proofErr w:type="spellStart"/>
      <w:r w:rsidR="002D0EBA">
        <w:rPr>
          <w:rFonts w:ascii="Times New Roman" w:hAnsi="Times New Roman"/>
          <w:color w:val="0432FF"/>
          <w:sz w:val="24"/>
        </w:rPr>
        <w:t>GzmB</w:t>
      </w:r>
      <w:proofErr w:type="spellEnd"/>
      <w:r w:rsidR="002D0EBA">
        <w:rPr>
          <w:rFonts w:ascii="Times New Roman" w:hAnsi="Times New Roman"/>
          <w:color w:val="0432FF"/>
          <w:sz w:val="24"/>
        </w:rPr>
        <w:t xml:space="preserve">) expression </w:t>
      </w:r>
      <w:r>
        <w:rPr>
          <w:rFonts w:ascii="Times New Roman" w:hAnsi="Times New Roman"/>
          <w:color w:val="0432FF"/>
          <w:sz w:val="24"/>
        </w:rPr>
        <w:t>in Tcf1/Lef1-deficient naïve CD8</w:t>
      </w:r>
      <w:r w:rsidRPr="00414B25">
        <w:rPr>
          <w:rFonts w:ascii="Times New Roman" w:hAnsi="Times New Roman"/>
          <w:color w:val="0432FF"/>
          <w:sz w:val="24"/>
          <w:vertAlign w:val="superscript"/>
        </w:rPr>
        <w:t>+</w:t>
      </w:r>
      <w:r>
        <w:rPr>
          <w:rFonts w:ascii="Times New Roman" w:hAnsi="Times New Roman"/>
          <w:color w:val="0432FF"/>
          <w:sz w:val="24"/>
        </w:rPr>
        <w:t xml:space="preserve"> T cells with </w:t>
      </w:r>
      <w:r w:rsidR="002D0EBA">
        <w:rPr>
          <w:rFonts w:ascii="Times New Roman" w:hAnsi="Times New Roman"/>
          <w:color w:val="0432FF"/>
          <w:sz w:val="24"/>
        </w:rPr>
        <w:t>intracellular</w:t>
      </w:r>
      <w:r>
        <w:rPr>
          <w:rFonts w:ascii="Times New Roman" w:hAnsi="Times New Roman"/>
          <w:color w:val="0432FF"/>
          <w:sz w:val="24"/>
        </w:rPr>
        <w:t xml:space="preserve"> staining</w:t>
      </w:r>
      <w:r w:rsidR="002D0EBA">
        <w:rPr>
          <w:rFonts w:ascii="Times New Roman" w:hAnsi="Times New Roman"/>
          <w:color w:val="0432FF"/>
          <w:sz w:val="24"/>
        </w:rPr>
        <w:t xml:space="preserve">, with gMFI marked. </w:t>
      </w:r>
    </w:p>
    <w:p w14:paraId="30923CC8" w14:textId="69ED3E0D" w:rsidR="00863893" w:rsidRDefault="00863893" w:rsidP="00863893">
      <w:pPr>
        <w:pStyle w:val="DataField11pt-Single"/>
        <w:rPr>
          <w:rFonts w:ascii="Times New Roman" w:hAnsi="Times New Roman"/>
          <w:color w:val="0432FF"/>
          <w:sz w:val="24"/>
        </w:rPr>
      </w:pPr>
      <w:r w:rsidRPr="00414B25">
        <w:rPr>
          <w:rFonts w:ascii="Times New Roman" w:hAnsi="Times New Roman"/>
          <w:b/>
          <w:bCs/>
          <w:color w:val="0432FF"/>
          <w:sz w:val="24"/>
        </w:rPr>
        <w:t>b</w:t>
      </w:r>
      <w:r>
        <w:rPr>
          <w:rFonts w:ascii="Times New Roman" w:hAnsi="Times New Roman"/>
          <w:color w:val="0432FF"/>
          <w:sz w:val="24"/>
        </w:rPr>
        <w:t xml:space="preserve">. Validation of </w:t>
      </w:r>
      <w:r w:rsidR="002D0EBA">
        <w:rPr>
          <w:rFonts w:ascii="Times New Roman" w:hAnsi="Times New Roman"/>
          <w:color w:val="0432FF"/>
          <w:sz w:val="24"/>
        </w:rPr>
        <w:t>elevated CCL5 production by</w:t>
      </w:r>
      <w:r>
        <w:rPr>
          <w:rFonts w:ascii="Times New Roman" w:hAnsi="Times New Roman"/>
          <w:color w:val="0432FF"/>
          <w:sz w:val="24"/>
        </w:rPr>
        <w:t xml:space="preserve"> Tcf1/Lef1-deficient naïve CD8</w:t>
      </w:r>
      <w:r w:rsidRPr="00414B25">
        <w:rPr>
          <w:rFonts w:ascii="Times New Roman" w:hAnsi="Times New Roman"/>
          <w:color w:val="0432FF"/>
          <w:sz w:val="24"/>
          <w:vertAlign w:val="superscript"/>
        </w:rPr>
        <w:t>+</w:t>
      </w:r>
      <w:r>
        <w:rPr>
          <w:rFonts w:ascii="Times New Roman" w:hAnsi="Times New Roman"/>
          <w:color w:val="0432FF"/>
          <w:sz w:val="24"/>
        </w:rPr>
        <w:t xml:space="preserve"> T cells</w:t>
      </w:r>
      <w:r w:rsidR="002D0EBA">
        <w:rPr>
          <w:rFonts w:ascii="Times New Roman" w:hAnsi="Times New Roman"/>
          <w:color w:val="0432FF"/>
          <w:sz w:val="24"/>
        </w:rPr>
        <w:t xml:space="preserve"> after 5-hr treatment with PMA and ionomycin in the presence of Golgi Stop and Golgi Plug, by</w:t>
      </w:r>
      <w:r>
        <w:rPr>
          <w:rFonts w:ascii="Times New Roman" w:hAnsi="Times New Roman"/>
          <w:color w:val="0432FF"/>
          <w:sz w:val="24"/>
        </w:rPr>
        <w:t xml:space="preserve"> </w:t>
      </w:r>
      <w:r w:rsidR="002D0EBA">
        <w:rPr>
          <w:rFonts w:ascii="Times New Roman" w:hAnsi="Times New Roman"/>
          <w:color w:val="0432FF"/>
          <w:sz w:val="24"/>
        </w:rPr>
        <w:t>immunoblotting.</w:t>
      </w:r>
      <w:r>
        <w:rPr>
          <w:rFonts w:ascii="Times New Roman" w:hAnsi="Times New Roman"/>
          <w:color w:val="0432FF"/>
          <w:sz w:val="24"/>
        </w:rPr>
        <w:t xml:space="preserve"> </w:t>
      </w:r>
    </w:p>
    <w:p w14:paraId="75328E62" w14:textId="0A48EA95" w:rsidR="00863893" w:rsidRDefault="003A78E8" w:rsidP="00863893">
      <w:pPr>
        <w:pStyle w:val="DataField11pt-Single"/>
        <w:rPr>
          <w:rFonts w:ascii="Times New Roman" w:hAnsi="Times New Roman"/>
          <w:color w:val="0432FF"/>
          <w:sz w:val="24"/>
        </w:rPr>
      </w:pPr>
      <w:r>
        <w:rPr>
          <w:rFonts w:ascii="Times New Roman" w:hAnsi="Times New Roman"/>
          <w:b/>
          <w:bCs/>
          <w:color w:val="0432FF"/>
          <w:sz w:val="24"/>
        </w:rPr>
        <w:t>c</w:t>
      </w:r>
      <w:r w:rsidR="00863893">
        <w:rPr>
          <w:rFonts w:ascii="Times New Roman" w:hAnsi="Times New Roman"/>
          <w:color w:val="0432FF"/>
          <w:sz w:val="24"/>
        </w:rPr>
        <w:t xml:space="preserve">. Detection of </w:t>
      </w:r>
      <w:r>
        <w:rPr>
          <w:rFonts w:ascii="Times New Roman" w:hAnsi="Times New Roman"/>
          <w:color w:val="0432FF"/>
          <w:sz w:val="24"/>
        </w:rPr>
        <w:t xml:space="preserve">apoptotic </w:t>
      </w:r>
      <w:r w:rsidR="00863893">
        <w:rPr>
          <w:rFonts w:ascii="Times New Roman" w:hAnsi="Times New Roman"/>
          <w:color w:val="0432FF"/>
          <w:sz w:val="24"/>
        </w:rPr>
        <w:t>cells in splenic GFP</w:t>
      </w:r>
      <w:r w:rsidR="00863893" w:rsidRPr="00FF2794">
        <w:rPr>
          <w:rFonts w:ascii="Times New Roman" w:hAnsi="Times New Roman"/>
          <w:color w:val="0432FF"/>
          <w:sz w:val="24"/>
          <w:vertAlign w:val="superscript"/>
        </w:rPr>
        <w:t>+</w:t>
      </w:r>
      <w:r w:rsidR="00863893">
        <w:rPr>
          <w:rFonts w:ascii="Times New Roman" w:hAnsi="Times New Roman"/>
          <w:color w:val="0432FF"/>
          <w:sz w:val="24"/>
        </w:rPr>
        <w:t>CD8</w:t>
      </w:r>
      <w:r w:rsidR="00863893" w:rsidRPr="00FF2794">
        <w:rPr>
          <w:rFonts w:ascii="Times New Roman" w:hAnsi="Times New Roman"/>
          <w:color w:val="0432FF"/>
          <w:sz w:val="24"/>
          <w:vertAlign w:val="superscript"/>
        </w:rPr>
        <w:t>+</w:t>
      </w:r>
      <w:r w:rsidR="00863893">
        <w:rPr>
          <w:rFonts w:ascii="Times New Roman" w:hAnsi="Times New Roman"/>
          <w:color w:val="0432FF"/>
          <w:sz w:val="24"/>
        </w:rPr>
        <w:t xml:space="preserve"> T cells from WT and dKO mice</w:t>
      </w:r>
      <w:r w:rsidR="00E770ED">
        <w:rPr>
          <w:rFonts w:ascii="Times New Roman" w:hAnsi="Times New Roman"/>
          <w:color w:val="0432FF"/>
          <w:sz w:val="24"/>
        </w:rPr>
        <w:t xml:space="preserve"> by Annexin V and 7-AAD staining</w:t>
      </w:r>
      <w:r w:rsidR="00863893">
        <w:rPr>
          <w:rFonts w:ascii="Times New Roman" w:hAnsi="Times New Roman"/>
          <w:color w:val="0432FF"/>
          <w:sz w:val="24"/>
        </w:rPr>
        <w:t xml:space="preserve">. Cumulative data on the frequency of </w:t>
      </w:r>
      <w:r w:rsidR="00E770ED">
        <w:rPr>
          <w:rFonts w:ascii="Times New Roman" w:hAnsi="Times New Roman"/>
          <w:color w:val="0432FF"/>
          <w:sz w:val="24"/>
        </w:rPr>
        <w:t>Annexin V</w:t>
      </w:r>
      <w:r w:rsidR="00863893" w:rsidRPr="00FF2794">
        <w:rPr>
          <w:rFonts w:ascii="Times New Roman" w:hAnsi="Times New Roman"/>
          <w:color w:val="0432FF"/>
          <w:sz w:val="24"/>
          <w:vertAlign w:val="superscript"/>
        </w:rPr>
        <w:t>+</w:t>
      </w:r>
      <w:r w:rsidR="00863893">
        <w:rPr>
          <w:rFonts w:ascii="Times New Roman" w:hAnsi="Times New Roman"/>
          <w:color w:val="0432FF"/>
          <w:sz w:val="24"/>
        </w:rPr>
        <w:t xml:space="preserve"> cells are means </w:t>
      </w:r>
      <w:r w:rsidR="00863893">
        <w:rPr>
          <w:rFonts w:ascii="Times New Roman" w:hAnsi="Times New Roman" w:cs="Times New Roman"/>
          <w:color w:val="0432FF"/>
          <w:sz w:val="24"/>
        </w:rPr>
        <w:t>±</w:t>
      </w:r>
      <w:r w:rsidR="00863893">
        <w:rPr>
          <w:rFonts w:ascii="Times New Roman" w:hAnsi="Times New Roman"/>
          <w:color w:val="0432FF"/>
          <w:sz w:val="24"/>
        </w:rPr>
        <w:t xml:space="preserve"> </w:t>
      </w:r>
      <w:proofErr w:type="spellStart"/>
      <w:r w:rsidR="00863893">
        <w:rPr>
          <w:rFonts w:ascii="Times New Roman" w:hAnsi="Times New Roman"/>
          <w:color w:val="0432FF"/>
          <w:sz w:val="24"/>
        </w:rPr>
        <w:t>s.d.</w:t>
      </w:r>
      <w:proofErr w:type="spellEnd"/>
      <w:r w:rsidR="00863893">
        <w:rPr>
          <w:rFonts w:ascii="Times New Roman" w:hAnsi="Times New Roman"/>
          <w:color w:val="0432FF"/>
          <w:sz w:val="24"/>
        </w:rPr>
        <w:t xml:space="preserve"> from two experiments.</w:t>
      </w:r>
    </w:p>
    <w:p w14:paraId="7D96105A" w14:textId="2A55F92B" w:rsidR="00863893" w:rsidRDefault="005E73F9" w:rsidP="00F27546">
      <w:pPr>
        <w:pStyle w:val="DataField11pt-Single"/>
        <w:rPr>
          <w:rFonts w:ascii="Times New Roman" w:hAnsi="Times New Roman"/>
          <w:color w:val="0432FF"/>
          <w:sz w:val="24"/>
        </w:rPr>
      </w:pPr>
      <w:r>
        <w:rPr>
          <w:rFonts w:ascii="Times New Roman" w:hAnsi="Times New Roman"/>
          <w:b/>
          <w:bCs/>
          <w:color w:val="0432FF"/>
          <w:sz w:val="24"/>
        </w:rPr>
        <w:t>d</w:t>
      </w:r>
      <w:r w:rsidR="00863893">
        <w:rPr>
          <w:rFonts w:ascii="Times New Roman" w:hAnsi="Times New Roman"/>
          <w:color w:val="0432FF"/>
          <w:sz w:val="24"/>
        </w:rPr>
        <w:t xml:space="preserve">. </w:t>
      </w:r>
      <w:r w:rsidR="008122DB">
        <w:rPr>
          <w:rFonts w:ascii="Times New Roman" w:hAnsi="Times New Roman"/>
          <w:color w:val="0432FF"/>
          <w:sz w:val="24"/>
        </w:rPr>
        <w:t xml:space="preserve">Measurement of </w:t>
      </w:r>
      <w:r w:rsidR="00F27546">
        <w:rPr>
          <w:rFonts w:ascii="Times New Roman" w:hAnsi="Times New Roman"/>
          <w:color w:val="0432FF"/>
          <w:sz w:val="24"/>
        </w:rPr>
        <w:t>CD8</w:t>
      </w:r>
      <w:r w:rsidR="00F27546" w:rsidRPr="008122DB">
        <w:rPr>
          <w:rFonts w:ascii="Times New Roman" w:hAnsi="Times New Roman"/>
          <w:color w:val="0432FF"/>
          <w:sz w:val="24"/>
          <w:vertAlign w:val="superscript"/>
        </w:rPr>
        <w:t>+</w:t>
      </w:r>
      <w:r w:rsidR="00F27546">
        <w:rPr>
          <w:rFonts w:ascii="Times New Roman" w:hAnsi="Times New Roman"/>
          <w:color w:val="0432FF"/>
          <w:sz w:val="24"/>
        </w:rPr>
        <w:t xml:space="preserve"> T cell </w:t>
      </w:r>
      <w:r w:rsidR="008122DB">
        <w:rPr>
          <w:rFonts w:ascii="Times New Roman" w:hAnsi="Times New Roman"/>
          <w:color w:val="0432FF"/>
          <w:sz w:val="24"/>
        </w:rPr>
        <w:t>activation threshold.</w:t>
      </w:r>
      <w:r w:rsidR="00F27546">
        <w:rPr>
          <w:rFonts w:ascii="Times New Roman" w:hAnsi="Times New Roman"/>
          <w:color w:val="0432FF"/>
          <w:sz w:val="24"/>
        </w:rPr>
        <w:t xml:space="preserve"> WT and dKO CD8</w:t>
      </w:r>
      <w:r w:rsidR="00F27546" w:rsidRPr="008122DB">
        <w:rPr>
          <w:rFonts w:ascii="Times New Roman" w:hAnsi="Times New Roman"/>
          <w:color w:val="0432FF"/>
          <w:sz w:val="24"/>
          <w:vertAlign w:val="superscript"/>
        </w:rPr>
        <w:t>+</w:t>
      </w:r>
      <w:r w:rsidR="00F27546">
        <w:rPr>
          <w:rFonts w:ascii="Times New Roman" w:hAnsi="Times New Roman"/>
          <w:color w:val="0432FF"/>
          <w:sz w:val="24"/>
        </w:rPr>
        <w:t xml:space="preserve"> T cells were isolated, and stimulated </w:t>
      </w:r>
      <w:r w:rsidR="00F27546" w:rsidRPr="00673E6E">
        <w:rPr>
          <w:rFonts w:ascii="Times New Roman" w:hAnsi="Times New Roman"/>
          <w:i/>
          <w:iCs/>
          <w:color w:val="0432FF"/>
          <w:sz w:val="24"/>
        </w:rPr>
        <w:t>ex vivo</w:t>
      </w:r>
      <w:r w:rsidR="00F27546">
        <w:rPr>
          <w:rFonts w:ascii="Times New Roman" w:hAnsi="Times New Roman"/>
          <w:color w:val="0432FF"/>
          <w:sz w:val="24"/>
        </w:rPr>
        <w:t xml:space="preserve"> with </w:t>
      </w:r>
      <w:proofErr w:type="gramStart"/>
      <w:r w:rsidR="00F27546">
        <w:rPr>
          <w:rFonts w:ascii="Times New Roman" w:hAnsi="Times New Roman"/>
          <w:color w:val="0432FF"/>
          <w:sz w:val="24"/>
        </w:rPr>
        <w:t>plate-bound</w:t>
      </w:r>
      <w:proofErr w:type="gramEnd"/>
      <w:r w:rsidR="00F27546">
        <w:rPr>
          <w:rFonts w:ascii="Times New Roman" w:hAnsi="Times New Roman"/>
          <w:color w:val="0432FF"/>
          <w:sz w:val="24"/>
        </w:rPr>
        <w:t xml:space="preserve"> anti-CD3 and soluble anti-CD28 at indicated titrating doses for 72 </w:t>
      </w:r>
      <w:r w:rsidR="00F27546">
        <w:rPr>
          <w:rFonts w:ascii="Times New Roman" w:hAnsi="Times New Roman"/>
          <w:color w:val="0432FF"/>
          <w:sz w:val="24"/>
        </w:rPr>
        <w:lastRenderedPageBreak/>
        <w:t>hrs</w:t>
      </w:r>
      <w:ins w:id="0" w:author="Shan, Qiang" w:date="2021-05-25T13:30:00Z">
        <w:r w:rsidR="007C3DFD">
          <w:rPr>
            <w:rFonts w:ascii="Times New Roman" w:hAnsi="Times New Roman"/>
            <w:color w:val="0432FF"/>
            <w:sz w:val="24"/>
          </w:rPr>
          <w:t>.</w:t>
        </w:r>
        <w:r w:rsidR="007C3DFD" w:rsidRPr="007C3DFD">
          <w:rPr>
            <w:rFonts w:ascii="Times New Roman" w:hAnsi="Times New Roman"/>
            <w:color w:val="0432FF"/>
            <w:sz w:val="24"/>
          </w:rPr>
          <w:t xml:space="preserve"> </w:t>
        </w:r>
        <w:r w:rsidR="007C3DFD">
          <w:rPr>
            <w:rFonts w:ascii="Times New Roman" w:hAnsi="Times New Roman"/>
            <w:color w:val="0432FF"/>
            <w:sz w:val="24"/>
          </w:rPr>
          <w:t xml:space="preserve">Golgi Stop and Golgi Plug were added at the last 5hrs.  </w:t>
        </w:r>
      </w:ins>
      <w:r w:rsidR="00F27546">
        <w:rPr>
          <w:rFonts w:ascii="Times New Roman" w:hAnsi="Times New Roman"/>
          <w:color w:val="0432FF"/>
          <w:sz w:val="24"/>
        </w:rPr>
        <w:t>IFN-</w:t>
      </w:r>
      <w:r w:rsidR="00F27546" w:rsidRPr="00F27546">
        <w:rPr>
          <w:rFonts w:ascii="Symbol" w:hAnsi="Symbol"/>
          <w:color w:val="0432FF"/>
          <w:sz w:val="24"/>
        </w:rPr>
        <w:t>g</w:t>
      </w:r>
      <w:r w:rsidR="00F27546">
        <w:rPr>
          <w:rFonts w:ascii="Times New Roman" w:hAnsi="Times New Roman"/>
          <w:color w:val="0432FF"/>
          <w:sz w:val="24"/>
        </w:rPr>
        <w:t xml:space="preserve"> (top) and granzyme B (bottom) were then detected and plotted against stimulation dosages. Data are average of two experiments. </w:t>
      </w:r>
    </w:p>
    <w:p w14:paraId="28F6EE9A" w14:textId="48370777" w:rsidR="000A3939" w:rsidRDefault="00F27546" w:rsidP="000A3939">
      <w:pPr>
        <w:pStyle w:val="DataField11pt-Single"/>
        <w:rPr>
          <w:rFonts w:ascii="Times New Roman" w:hAnsi="Times New Roman"/>
          <w:color w:val="0432FF"/>
          <w:sz w:val="24"/>
        </w:rPr>
      </w:pPr>
      <w:r>
        <w:rPr>
          <w:rFonts w:ascii="Times New Roman" w:hAnsi="Times New Roman"/>
          <w:b/>
          <w:bCs/>
          <w:color w:val="0432FF"/>
          <w:sz w:val="24"/>
        </w:rPr>
        <w:t>e</w:t>
      </w:r>
      <w:r w:rsidRPr="00F27546">
        <w:rPr>
          <w:rFonts w:ascii="Times New Roman" w:hAnsi="Times New Roman"/>
          <w:color w:val="0432FF"/>
          <w:sz w:val="24"/>
        </w:rPr>
        <w:t>,</w:t>
      </w:r>
      <w:r>
        <w:rPr>
          <w:rFonts w:ascii="Times New Roman" w:hAnsi="Times New Roman"/>
          <w:b/>
          <w:bCs/>
          <w:color w:val="0432FF"/>
          <w:sz w:val="24"/>
        </w:rPr>
        <w:t xml:space="preserve"> f</w:t>
      </w:r>
      <w:r w:rsidR="00863893">
        <w:rPr>
          <w:rFonts w:ascii="Times New Roman" w:hAnsi="Times New Roman"/>
          <w:color w:val="0432FF"/>
          <w:sz w:val="24"/>
        </w:rPr>
        <w:t xml:space="preserve">. </w:t>
      </w:r>
      <w:r w:rsidR="00B10D6E">
        <w:rPr>
          <w:rFonts w:ascii="Times New Roman" w:hAnsi="Times New Roman"/>
          <w:color w:val="0432FF"/>
          <w:sz w:val="24"/>
        </w:rPr>
        <w:t>Measurement of effector CD8</w:t>
      </w:r>
      <w:r w:rsidR="00B10D6E" w:rsidRPr="008122DB">
        <w:rPr>
          <w:rFonts w:ascii="Times New Roman" w:hAnsi="Times New Roman"/>
          <w:color w:val="0432FF"/>
          <w:sz w:val="24"/>
          <w:vertAlign w:val="superscript"/>
        </w:rPr>
        <w:t>+</w:t>
      </w:r>
      <w:r w:rsidR="00B10D6E">
        <w:rPr>
          <w:rFonts w:ascii="Times New Roman" w:hAnsi="Times New Roman"/>
          <w:color w:val="0432FF"/>
          <w:sz w:val="24"/>
        </w:rPr>
        <w:t xml:space="preserve"> T cell functionality. On day 8 post-infection, splenocytes were stimulated with GP33 peptide for 5 hrs in the presence of Golgi Stop and Golgi Plug. Effector P14 </w:t>
      </w:r>
      <w:r w:rsidR="00863893">
        <w:rPr>
          <w:rFonts w:ascii="Times New Roman" w:hAnsi="Times New Roman"/>
          <w:color w:val="0432FF"/>
          <w:sz w:val="24"/>
        </w:rPr>
        <w:t>T cell</w:t>
      </w:r>
      <w:r w:rsidR="00B10D6E">
        <w:rPr>
          <w:rFonts w:ascii="Times New Roman" w:hAnsi="Times New Roman"/>
          <w:color w:val="0432FF"/>
          <w:sz w:val="24"/>
        </w:rPr>
        <w:t>s were detected as CD45.2</w:t>
      </w:r>
      <w:r w:rsidR="00B10D6E" w:rsidRPr="00B10D6E">
        <w:rPr>
          <w:rFonts w:ascii="Times New Roman" w:hAnsi="Times New Roman"/>
          <w:color w:val="0432FF"/>
          <w:sz w:val="24"/>
          <w:vertAlign w:val="superscript"/>
        </w:rPr>
        <w:t>+</w:t>
      </w:r>
      <w:r w:rsidR="00B10D6E">
        <w:rPr>
          <w:rFonts w:ascii="Times New Roman" w:hAnsi="Times New Roman"/>
          <w:color w:val="0432FF"/>
          <w:sz w:val="24"/>
        </w:rPr>
        <w:t>GFP</w:t>
      </w:r>
      <w:r w:rsidR="00B10D6E" w:rsidRPr="00B10D6E">
        <w:rPr>
          <w:rFonts w:ascii="Times New Roman" w:hAnsi="Times New Roman"/>
          <w:color w:val="0432FF"/>
          <w:sz w:val="24"/>
          <w:vertAlign w:val="superscript"/>
        </w:rPr>
        <w:t>+</w:t>
      </w:r>
      <w:r w:rsidR="00B10D6E">
        <w:rPr>
          <w:rFonts w:ascii="Times New Roman" w:hAnsi="Times New Roman"/>
          <w:color w:val="0432FF"/>
          <w:sz w:val="24"/>
        </w:rPr>
        <w:t>CD8</w:t>
      </w:r>
      <w:r w:rsidR="00B10D6E" w:rsidRPr="00066424">
        <w:rPr>
          <w:rFonts w:ascii="Times New Roman" w:hAnsi="Times New Roman"/>
          <w:color w:val="0432FF"/>
          <w:sz w:val="24"/>
          <w:vertAlign w:val="superscript"/>
        </w:rPr>
        <w:t>+</w:t>
      </w:r>
      <w:r w:rsidR="00B10D6E">
        <w:rPr>
          <w:rFonts w:ascii="Times New Roman" w:hAnsi="Times New Roman"/>
          <w:color w:val="0432FF"/>
          <w:sz w:val="24"/>
        </w:rPr>
        <w:t xml:space="preserve"> cells</w:t>
      </w:r>
      <w:r w:rsidR="00863893">
        <w:rPr>
          <w:rFonts w:ascii="Times New Roman" w:hAnsi="Times New Roman"/>
          <w:color w:val="0432FF"/>
          <w:sz w:val="24"/>
        </w:rPr>
        <w:t xml:space="preserve"> </w:t>
      </w:r>
      <w:r w:rsidR="00B10D6E">
        <w:rPr>
          <w:rFonts w:ascii="Times New Roman" w:hAnsi="Times New Roman"/>
          <w:color w:val="0432FF"/>
          <w:sz w:val="24"/>
        </w:rPr>
        <w:t>and intracellularly staining for IFN-</w:t>
      </w:r>
      <w:r w:rsidR="00B10D6E" w:rsidRPr="00B10D6E">
        <w:rPr>
          <w:rFonts w:ascii="Symbol" w:hAnsi="Symbol"/>
          <w:color w:val="0432FF"/>
          <w:sz w:val="24"/>
        </w:rPr>
        <w:t>g</w:t>
      </w:r>
      <w:r w:rsidR="00B10D6E">
        <w:rPr>
          <w:rFonts w:ascii="Times New Roman" w:hAnsi="Times New Roman"/>
          <w:color w:val="0432FF"/>
          <w:sz w:val="24"/>
        </w:rPr>
        <w:t xml:space="preserve"> (</w:t>
      </w:r>
      <w:r w:rsidR="00B10D6E" w:rsidRPr="00B10D6E">
        <w:rPr>
          <w:rFonts w:ascii="Times New Roman" w:hAnsi="Times New Roman"/>
          <w:b/>
          <w:bCs/>
          <w:color w:val="0432FF"/>
          <w:sz w:val="24"/>
        </w:rPr>
        <w:t>e</w:t>
      </w:r>
      <w:r w:rsidR="00B10D6E">
        <w:rPr>
          <w:rFonts w:ascii="Times New Roman" w:hAnsi="Times New Roman"/>
          <w:color w:val="0432FF"/>
          <w:sz w:val="24"/>
        </w:rPr>
        <w:t>), TNF and IL-2 (</w:t>
      </w:r>
      <w:r w:rsidR="00B10D6E" w:rsidRPr="00B10D6E">
        <w:rPr>
          <w:rFonts w:ascii="Times New Roman" w:hAnsi="Times New Roman"/>
          <w:b/>
          <w:bCs/>
          <w:color w:val="0432FF"/>
          <w:sz w:val="24"/>
        </w:rPr>
        <w:t>f</w:t>
      </w:r>
      <w:r w:rsidR="00B10D6E">
        <w:rPr>
          <w:rFonts w:ascii="Times New Roman" w:hAnsi="Times New Roman"/>
          <w:color w:val="0432FF"/>
          <w:sz w:val="24"/>
        </w:rPr>
        <w:t xml:space="preserve">). In </w:t>
      </w:r>
      <w:r w:rsidR="000A3939">
        <w:rPr>
          <w:rFonts w:ascii="Times New Roman" w:hAnsi="Times New Roman"/>
          <w:color w:val="0432FF"/>
          <w:sz w:val="24"/>
        </w:rPr>
        <w:t xml:space="preserve">representative contour plots in </w:t>
      </w:r>
      <w:r w:rsidR="000A3939" w:rsidRPr="000A3939">
        <w:rPr>
          <w:rFonts w:ascii="Times New Roman" w:hAnsi="Times New Roman"/>
          <w:b/>
          <w:bCs/>
          <w:color w:val="0432FF"/>
          <w:sz w:val="24"/>
        </w:rPr>
        <w:t>e</w:t>
      </w:r>
      <w:r w:rsidR="000A3939">
        <w:rPr>
          <w:rFonts w:ascii="Times New Roman" w:hAnsi="Times New Roman"/>
          <w:color w:val="0432FF"/>
          <w:sz w:val="24"/>
        </w:rPr>
        <w:t>, values denote percentages of IFN-</w:t>
      </w:r>
      <w:r w:rsidR="000A3939" w:rsidRPr="00B10D6E">
        <w:rPr>
          <w:rFonts w:ascii="Symbol" w:hAnsi="Symbol"/>
          <w:color w:val="0432FF"/>
          <w:sz w:val="24"/>
        </w:rPr>
        <w:t>g</w:t>
      </w:r>
      <w:r w:rsidR="000A3939" w:rsidRPr="000A3939">
        <w:rPr>
          <w:rFonts w:ascii="Times New Roman" w:hAnsi="Times New Roman"/>
          <w:color w:val="0432FF"/>
          <w:sz w:val="24"/>
          <w:vertAlign w:val="superscript"/>
        </w:rPr>
        <w:t>+</w:t>
      </w:r>
      <w:r w:rsidR="000A3939">
        <w:rPr>
          <w:rFonts w:ascii="Times New Roman" w:hAnsi="Times New Roman"/>
          <w:color w:val="0432FF"/>
          <w:sz w:val="24"/>
        </w:rPr>
        <w:t xml:space="preserve"> cells among effector P14 cells, and those in parentheses represent IFN-</w:t>
      </w:r>
      <w:r w:rsidR="000A3939" w:rsidRPr="00B10D6E">
        <w:rPr>
          <w:rFonts w:ascii="Symbol" w:hAnsi="Symbol"/>
          <w:color w:val="0432FF"/>
          <w:sz w:val="24"/>
        </w:rPr>
        <w:t>g</w:t>
      </w:r>
      <w:r w:rsidR="000A3939">
        <w:rPr>
          <w:rFonts w:ascii="Times New Roman" w:hAnsi="Times New Roman"/>
          <w:color w:val="0432FF"/>
          <w:sz w:val="24"/>
        </w:rPr>
        <w:t xml:space="preserve"> gMFI. In representative contour plots in </w:t>
      </w:r>
      <w:r w:rsidR="000A3939">
        <w:rPr>
          <w:rFonts w:ascii="Times New Roman" w:hAnsi="Times New Roman"/>
          <w:b/>
          <w:bCs/>
          <w:color w:val="0432FF"/>
          <w:sz w:val="24"/>
        </w:rPr>
        <w:t>f</w:t>
      </w:r>
      <w:r w:rsidR="000A3939">
        <w:rPr>
          <w:rFonts w:ascii="Times New Roman" w:hAnsi="Times New Roman"/>
          <w:color w:val="0432FF"/>
          <w:sz w:val="24"/>
        </w:rPr>
        <w:t>, values denote percentages of TNF</w:t>
      </w:r>
      <w:r w:rsidR="000A3939" w:rsidRPr="000A3939">
        <w:rPr>
          <w:rFonts w:ascii="Times New Roman" w:hAnsi="Times New Roman"/>
          <w:color w:val="0432FF"/>
          <w:sz w:val="24"/>
          <w:vertAlign w:val="superscript"/>
        </w:rPr>
        <w:t>+</w:t>
      </w:r>
      <w:r w:rsidR="000A3939">
        <w:rPr>
          <w:rFonts w:ascii="Times New Roman" w:hAnsi="Times New Roman"/>
          <w:color w:val="0432FF"/>
          <w:sz w:val="24"/>
        </w:rPr>
        <w:t xml:space="preserve"> (top) or IL-2</w:t>
      </w:r>
      <w:r w:rsidR="000A3939" w:rsidRPr="000A3939">
        <w:rPr>
          <w:rFonts w:ascii="Times New Roman" w:hAnsi="Times New Roman"/>
          <w:color w:val="0432FF"/>
          <w:sz w:val="24"/>
          <w:vertAlign w:val="superscript"/>
        </w:rPr>
        <w:t>+</w:t>
      </w:r>
      <w:r w:rsidR="000A3939">
        <w:rPr>
          <w:rFonts w:ascii="Times New Roman" w:hAnsi="Times New Roman"/>
          <w:color w:val="0432FF"/>
          <w:sz w:val="24"/>
        </w:rPr>
        <w:t xml:space="preserve"> cells (bottom) among effector P14 cells. Cumulative data on all these parameters are</w:t>
      </w:r>
      <w:r w:rsidR="000A3939" w:rsidRPr="000A3939">
        <w:rPr>
          <w:rFonts w:ascii="Times New Roman" w:hAnsi="Times New Roman"/>
          <w:color w:val="0432FF"/>
          <w:sz w:val="24"/>
        </w:rPr>
        <w:t xml:space="preserve"> </w:t>
      </w:r>
      <w:r w:rsidR="000A3939">
        <w:rPr>
          <w:rFonts w:ascii="Times New Roman" w:hAnsi="Times New Roman"/>
          <w:color w:val="0432FF"/>
          <w:sz w:val="24"/>
        </w:rPr>
        <w:t xml:space="preserve">means </w:t>
      </w:r>
      <w:r w:rsidR="000A3939">
        <w:rPr>
          <w:rFonts w:ascii="Times New Roman" w:hAnsi="Times New Roman" w:cs="Times New Roman"/>
          <w:color w:val="0432FF"/>
          <w:sz w:val="24"/>
        </w:rPr>
        <w:t>±</w:t>
      </w:r>
      <w:r w:rsidR="000A3939">
        <w:rPr>
          <w:rFonts w:ascii="Times New Roman" w:hAnsi="Times New Roman"/>
          <w:color w:val="0432FF"/>
          <w:sz w:val="24"/>
        </w:rPr>
        <w:t xml:space="preserve"> </w:t>
      </w:r>
      <w:proofErr w:type="spellStart"/>
      <w:r w:rsidR="000A3939">
        <w:rPr>
          <w:rFonts w:ascii="Times New Roman" w:hAnsi="Times New Roman"/>
          <w:color w:val="0432FF"/>
          <w:sz w:val="24"/>
        </w:rPr>
        <w:t>s.d.</w:t>
      </w:r>
      <w:proofErr w:type="spellEnd"/>
      <w:r w:rsidR="000A3939">
        <w:rPr>
          <w:rFonts w:ascii="Times New Roman" w:hAnsi="Times New Roman"/>
          <w:color w:val="0432FF"/>
          <w:sz w:val="24"/>
        </w:rPr>
        <w:t xml:space="preserve"> from two experiments (right panels). </w:t>
      </w:r>
      <w:r w:rsidR="000A3939">
        <w:rPr>
          <w:rFonts w:ascii="Times New Roman" w:hAnsi="Times New Roman"/>
          <w:color w:val="0432FF"/>
          <w:sz w:val="24"/>
          <w:szCs w:val="24"/>
        </w:rPr>
        <w:t>O</w:t>
      </w:r>
      <w:r w:rsidR="000A3939" w:rsidRPr="00026AE7">
        <w:rPr>
          <w:rFonts w:ascii="Times New Roman" w:hAnsi="Times New Roman"/>
          <w:color w:val="0432FF"/>
          <w:sz w:val="24"/>
          <w:szCs w:val="24"/>
        </w:rPr>
        <w:t xml:space="preserve">ne-way ANOVA </w:t>
      </w:r>
      <w:r w:rsidR="000A3939">
        <w:rPr>
          <w:rFonts w:ascii="Times New Roman" w:hAnsi="Times New Roman"/>
          <w:color w:val="0432FF"/>
          <w:sz w:val="24"/>
          <w:szCs w:val="24"/>
        </w:rPr>
        <w:t xml:space="preserve">was used </w:t>
      </w:r>
      <w:r w:rsidR="000A3939" w:rsidRPr="00026AE7">
        <w:rPr>
          <w:rFonts w:ascii="Times New Roman" w:hAnsi="Times New Roman"/>
          <w:color w:val="0432FF"/>
          <w:sz w:val="24"/>
          <w:szCs w:val="24"/>
        </w:rPr>
        <w:t>for multi-group comparison, and Tukey’s test was used for indicated pair-wise comparison.</w:t>
      </w:r>
      <w:r w:rsidR="000A3939">
        <w:rPr>
          <w:rFonts w:ascii="Times New Roman" w:hAnsi="Times New Roman"/>
          <w:color w:val="0432FF"/>
          <w:sz w:val="24"/>
        </w:rPr>
        <w:t xml:space="preserve"> </w:t>
      </w:r>
      <w:r w:rsidR="000A3939" w:rsidRPr="00026AE7">
        <w:rPr>
          <w:rFonts w:ascii="Times New Roman" w:hAnsi="Times New Roman"/>
          <w:color w:val="0432FF"/>
          <w:sz w:val="24"/>
          <w:szCs w:val="24"/>
        </w:rPr>
        <w:t>*, p&lt;0.05; **</w:t>
      </w:r>
      <w:r w:rsidR="000A3939">
        <w:rPr>
          <w:rFonts w:ascii="Times New Roman" w:hAnsi="Times New Roman"/>
          <w:color w:val="0432FF"/>
          <w:sz w:val="24"/>
          <w:szCs w:val="24"/>
        </w:rPr>
        <w:t>*</w:t>
      </w:r>
      <w:r w:rsidR="000A3939" w:rsidRPr="00026AE7">
        <w:rPr>
          <w:rFonts w:ascii="Times New Roman" w:hAnsi="Times New Roman"/>
          <w:color w:val="0432FF"/>
          <w:sz w:val="24"/>
          <w:szCs w:val="24"/>
        </w:rPr>
        <w:t>, p&lt;0.0</w:t>
      </w:r>
      <w:r w:rsidR="000A3939">
        <w:rPr>
          <w:rFonts w:ascii="Times New Roman" w:hAnsi="Times New Roman"/>
          <w:color w:val="0432FF"/>
          <w:sz w:val="24"/>
          <w:szCs w:val="24"/>
        </w:rPr>
        <w:t>0</w:t>
      </w:r>
      <w:r w:rsidR="000A3939" w:rsidRPr="00026AE7">
        <w:rPr>
          <w:rFonts w:ascii="Times New Roman" w:hAnsi="Times New Roman"/>
          <w:color w:val="0432FF"/>
          <w:sz w:val="24"/>
          <w:szCs w:val="24"/>
        </w:rPr>
        <w:t>1</w:t>
      </w:r>
      <w:r w:rsidR="000A3939" w:rsidRPr="00026AE7">
        <w:rPr>
          <w:rFonts w:ascii="Times New Roman" w:hAnsi="Times New Roman"/>
          <w:color w:val="0432FF"/>
          <w:sz w:val="24"/>
        </w:rPr>
        <w:t>.</w:t>
      </w:r>
      <w:r w:rsidR="000A3939">
        <w:rPr>
          <w:rFonts w:ascii="Times New Roman" w:hAnsi="Times New Roman"/>
          <w:color w:val="0432FF"/>
          <w:sz w:val="24"/>
        </w:rPr>
        <w:t xml:space="preserve"> Statistically insignificant outcomes are not marked for clarity. </w:t>
      </w:r>
    </w:p>
    <w:p w14:paraId="242C643C" w14:textId="77777777" w:rsidR="000A3939" w:rsidRPr="007C359A" w:rsidRDefault="000A3939" w:rsidP="000A3939">
      <w:pPr>
        <w:spacing w:after="120"/>
        <w:rPr>
          <w:rFonts w:ascii="TimesNewRomanPS-BoldMT" w:hAnsi="TimesNewRomanPS-BoldMT" w:cs="TimesNewRomanPS-BoldMT"/>
          <w:sz w:val="22"/>
          <w:szCs w:val="22"/>
        </w:rPr>
      </w:pPr>
    </w:p>
    <w:p w14:paraId="3AF9DBB2" w14:textId="560E26EA" w:rsidR="000A3939" w:rsidRDefault="000A3939" w:rsidP="00863893">
      <w:pPr>
        <w:pStyle w:val="DataField11pt-Single"/>
        <w:rPr>
          <w:rFonts w:ascii="Times New Roman" w:hAnsi="Times New Roman"/>
          <w:color w:val="0432FF"/>
          <w:sz w:val="24"/>
        </w:rPr>
      </w:pPr>
    </w:p>
    <w:p w14:paraId="661E4695" w14:textId="77777777" w:rsidR="000A3939" w:rsidRPr="007C359A" w:rsidRDefault="000A3939">
      <w:pPr>
        <w:spacing w:after="120"/>
        <w:rPr>
          <w:rFonts w:ascii="TimesNewRomanPS-BoldMT" w:hAnsi="TimesNewRomanPS-BoldMT" w:cs="TimesNewRomanPS-BoldMT"/>
          <w:sz w:val="22"/>
          <w:szCs w:val="22"/>
        </w:rPr>
      </w:pPr>
    </w:p>
    <w:sectPr w:rsidR="000A3939" w:rsidRPr="007C359A" w:rsidSect="008D0917">
      <w:footerReference w:type="even" r:id="rId17"/>
      <w:footerReference w:type="default" r:id="rId18"/>
      <w:pgSz w:w="12240" w:h="15840"/>
      <w:pgMar w:top="1296" w:right="1080" w:bottom="1296" w:left="115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749B5F" w14:textId="77777777" w:rsidR="00D80957" w:rsidRDefault="00D80957" w:rsidP="00B551F0">
      <w:r>
        <w:separator/>
      </w:r>
    </w:p>
  </w:endnote>
  <w:endnote w:type="continuationSeparator" w:id="0">
    <w:p w14:paraId="612199B1" w14:textId="77777777" w:rsidR="00D80957" w:rsidRDefault="00D80957" w:rsidP="00B551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Lucida Grande">
    <w:altName w:val="﷽﷽﷽﷽﷽﷽﷽﷽rande"/>
    <w:panose1 w:val="020B0600040502020204"/>
    <w:charset w:val="00"/>
    <w:family w:val="swiss"/>
    <w:pitch w:val="variable"/>
    <w:sig w:usb0="E1000AEF" w:usb1="5000A1FF" w:usb2="00000000" w:usb3="00000000" w:csb0="000001BF" w:csb1="00000000"/>
  </w:font>
  <w:font w:name="Times">
    <w:altName w:val="﷽﷽﷽﷽﷽﷽夑蛑Н殠翉"/>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4D"/>
    <w:family w:val="decorative"/>
    <w:pitch w:val="variable"/>
    <w:sig w:usb0="00000003" w:usb1="10000000" w:usb2="00000000" w:usb3="00000000" w:csb0="80000001" w:csb1="00000000"/>
  </w:font>
  <w:font w:name="TimesNewRomanPS-BoldMT">
    <w:altName w:val="Times New Roman"/>
    <w:panose1 w:val="020B0604020202020204"/>
    <w:charset w:val="00"/>
    <w:family w:val="roman"/>
    <w:pitch w:val="variable"/>
    <w:sig w:usb0="E0002AFF" w:usb1="C0007841" w:usb2="00000009" w:usb3="00000000" w:csb0="000001FF" w:csb1="00000000"/>
  </w:font>
  <w:font w:name="Palatino">
    <w:altName w:val="Palatino"/>
    <w:panose1 w:val="00000000000000000000"/>
    <w:charset w:val="4D"/>
    <w:family w:val="auto"/>
    <w:pitch w:val="variable"/>
    <w:sig w:usb0="A00002FF" w:usb1="7800205A" w:usb2="146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F0884B" w14:textId="77777777" w:rsidR="005A4AAB" w:rsidRDefault="000D29CF" w:rsidP="001F7BD4">
    <w:pPr>
      <w:pStyle w:val="Footer"/>
      <w:framePr w:wrap="none" w:vAnchor="text" w:hAnchor="margin" w:xAlign="center" w:y="1"/>
      <w:rPr>
        <w:rStyle w:val="PageNumber"/>
      </w:rPr>
    </w:pPr>
    <w:r>
      <w:rPr>
        <w:rStyle w:val="PageNumber"/>
      </w:rPr>
      <w:fldChar w:fldCharType="begin"/>
    </w:r>
    <w:r w:rsidR="005A4AAB">
      <w:rPr>
        <w:rStyle w:val="PageNumber"/>
      </w:rPr>
      <w:instrText xml:space="preserve">PAGE  </w:instrText>
    </w:r>
    <w:r>
      <w:rPr>
        <w:rStyle w:val="PageNumber"/>
      </w:rPr>
      <w:fldChar w:fldCharType="end"/>
    </w:r>
  </w:p>
  <w:p w14:paraId="5DA96768" w14:textId="77777777" w:rsidR="005A4AAB" w:rsidRDefault="005A4A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Palatino" w:hAnsi="Palatino"/>
        <w:sz w:val="18"/>
        <w:szCs w:val="18"/>
      </w:rPr>
      <w:id w:val="-1079285110"/>
      <w:docPartObj>
        <w:docPartGallery w:val="Page Numbers (Bottom of Page)"/>
        <w:docPartUnique/>
      </w:docPartObj>
    </w:sdtPr>
    <w:sdtEndPr>
      <w:rPr>
        <w:rStyle w:val="PageNumber"/>
      </w:rPr>
    </w:sdtEndPr>
    <w:sdtContent>
      <w:p w14:paraId="72AB8C76" w14:textId="70F3C600" w:rsidR="001F7BD4" w:rsidRPr="001F7BD4" w:rsidRDefault="001F7BD4" w:rsidP="006C3CAB">
        <w:pPr>
          <w:pStyle w:val="Footer"/>
          <w:framePr w:wrap="none" w:vAnchor="text" w:hAnchor="margin" w:xAlign="center" w:y="1"/>
          <w:rPr>
            <w:rStyle w:val="PageNumber"/>
            <w:rFonts w:ascii="Palatino" w:hAnsi="Palatino"/>
            <w:sz w:val="18"/>
            <w:szCs w:val="18"/>
          </w:rPr>
        </w:pPr>
        <w:r w:rsidRPr="001F7BD4">
          <w:rPr>
            <w:rStyle w:val="PageNumber"/>
            <w:rFonts w:ascii="Palatino" w:hAnsi="Palatino"/>
            <w:sz w:val="18"/>
            <w:szCs w:val="18"/>
          </w:rPr>
          <w:fldChar w:fldCharType="begin"/>
        </w:r>
        <w:r w:rsidRPr="001F7BD4">
          <w:rPr>
            <w:rStyle w:val="PageNumber"/>
            <w:rFonts w:ascii="Palatino" w:hAnsi="Palatino"/>
            <w:sz w:val="18"/>
            <w:szCs w:val="18"/>
          </w:rPr>
          <w:instrText xml:space="preserve"> PAGE </w:instrText>
        </w:r>
        <w:r w:rsidRPr="001F7BD4">
          <w:rPr>
            <w:rStyle w:val="PageNumber"/>
            <w:rFonts w:ascii="Palatino" w:hAnsi="Palatino"/>
            <w:sz w:val="18"/>
            <w:szCs w:val="18"/>
          </w:rPr>
          <w:fldChar w:fldCharType="separate"/>
        </w:r>
        <w:r w:rsidRPr="001F7BD4">
          <w:rPr>
            <w:rStyle w:val="PageNumber"/>
            <w:rFonts w:ascii="Palatino" w:hAnsi="Palatino"/>
            <w:noProof/>
            <w:sz w:val="18"/>
            <w:szCs w:val="18"/>
          </w:rPr>
          <w:t>9</w:t>
        </w:r>
        <w:r w:rsidRPr="001F7BD4">
          <w:rPr>
            <w:rStyle w:val="PageNumber"/>
            <w:rFonts w:ascii="Palatino" w:hAnsi="Palatino"/>
            <w:sz w:val="18"/>
            <w:szCs w:val="18"/>
          </w:rPr>
          <w:fldChar w:fldCharType="end"/>
        </w:r>
      </w:p>
    </w:sdtContent>
  </w:sdt>
  <w:p w14:paraId="4AB4E6F5" w14:textId="77777777" w:rsidR="005A4AAB" w:rsidRDefault="005A4A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9A7DDF" w14:textId="77777777" w:rsidR="00D80957" w:rsidRDefault="00D80957" w:rsidP="00B551F0">
      <w:r>
        <w:separator/>
      </w:r>
    </w:p>
  </w:footnote>
  <w:footnote w:type="continuationSeparator" w:id="0">
    <w:p w14:paraId="27CE5D51" w14:textId="77777777" w:rsidR="00D80957" w:rsidRDefault="00D80957" w:rsidP="00B551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5E56CF"/>
    <w:multiLevelType w:val="hybridMultilevel"/>
    <w:tmpl w:val="066CBB20"/>
    <w:lvl w:ilvl="0" w:tplc="7AFED73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D28B3"/>
    <w:multiLevelType w:val="hybridMultilevel"/>
    <w:tmpl w:val="066CBB20"/>
    <w:lvl w:ilvl="0" w:tplc="7AFED73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E60997"/>
    <w:multiLevelType w:val="hybridMultilevel"/>
    <w:tmpl w:val="3CC6F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A84E1B"/>
    <w:multiLevelType w:val="hybridMultilevel"/>
    <w:tmpl w:val="472028C2"/>
    <w:lvl w:ilvl="0" w:tplc="43D6F0A4">
      <w:start w:val="2"/>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B07756"/>
    <w:multiLevelType w:val="hybridMultilevel"/>
    <w:tmpl w:val="12CA4C2E"/>
    <w:lvl w:ilvl="0" w:tplc="FD5C681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744883"/>
    <w:multiLevelType w:val="hybridMultilevel"/>
    <w:tmpl w:val="657A96C2"/>
    <w:lvl w:ilvl="0" w:tplc="36E08A2C">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E52AAF"/>
    <w:multiLevelType w:val="hybridMultilevel"/>
    <w:tmpl w:val="77EAC5CC"/>
    <w:lvl w:ilvl="0" w:tplc="654EBC8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C3D40D1"/>
    <w:multiLevelType w:val="hybridMultilevel"/>
    <w:tmpl w:val="A1E0A330"/>
    <w:lvl w:ilvl="0" w:tplc="FC141902">
      <w:start w:val="1"/>
      <w:numFmt w:val="decimal"/>
      <w:lvlText w:val="%1."/>
      <w:lvlJc w:val="left"/>
      <w:pPr>
        <w:tabs>
          <w:tab w:val="num" w:pos="720"/>
        </w:tabs>
        <w:ind w:left="720" w:hanging="360"/>
      </w:pPr>
    </w:lvl>
    <w:lvl w:ilvl="1" w:tplc="AECA250C" w:tentative="1">
      <w:start w:val="1"/>
      <w:numFmt w:val="decimal"/>
      <w:lvlText w:val="%2."/>
      <w:lvlJc w:val="left"/>
      <w:pPr>
        <w:tabs>
          <w:tab w:val="num" w:pos="1440"/>
        </w:tabs>
        <w:ind w:left="1440" w:hanging="360"/>
      </w:pPr>
    </w:lvl>
    <w:lvl w:ilvl="2" w:tplc="B1D267BC" w:tentative="1">
      <w:start w:val="1"/>
      <w:numFmt w:val="decimal"/>
      <w:lvlText w:val="%3."/>
      <w:lvlJc w:val="left"/>
      <w:pPr>
        <w:tabs>
          <w:tab w:val="num" w:pos="2160"/>
        </w:tabs>
        <w:ind w:left="2160" w:hanging="360"/>
      </w:pPr>
    </w:lvl>
    <w:lvl w:ilvl="3" w:tplc="F620D062" w:tentative="1">
      <w:start w:val="1"/>
      <w:numFmt w:val="decimal"/>
      <w:lvlText w:val="%4."/>
      <w:lvlJc w:val="left"/>
      <w:pPr>
        <w:tabs>
          <w:tab w:val="num" w:pos="2880"/>
        </w:tabs>
        <w:ind w:left="2880" w:hanging="360"/>
      </w:pPr>
    </w:lvl>
    <w:lvl w:ilvl="4" w:tplc="E61451E6" w:tentative="1">
      <w:start w:val="1"/>
      <w:numFmt w:val="decimal"/>
      <w:lvlText w:val="%5."/>
      <w:lvlJc w:val="left"/>
      <w:pPr>
        <w:tabs>
          <w:tab w:val="num" w:pos="3600"/>
        </w:tabs>
        <w:ind w:left="3600" w:hanging="360"/>
      </w:pPr>
    </w:lvl>
    <w:lvl w:ilvl="5" w:tplc="75F0DE58" w:tentative="1">
      <w:start w:val="1"/>
      <w:numFmt w:val="decimal"/>
      <w:lvlText w:val="%6."/>
      <w:lvlJc w:val="left"/>
      <w:pPr>
        <w:tabs>
          <w:tab w:val="num" w:pos="4320"/>
        </w:tabs>
        <w:ind w:left="4320" w:hanging="360"/>
      </w:pPr>
    </w:lvl>
    <w:lvl w:ilvl="6" w:tplc="58FAEAC6" w:tentative="1">
      <w:start w:val="1"/>
      <w:numFmt w:val="decimal"/>
      <w:lvlText w:val="%7."/>
      <w:lvlJc w:val="left"/>
      <w:pPr>
        <w:tabs>
          <w:tab w:val="num" w:pos="5040"/>
        </w:tabs>
        <w:ind w:left="5040" w:hanging="360"/>
      </w:pPr>
    </w:lvl>
    <w:lvl w:ilvl="7" w:tplc="37F2B64C" w:tentative="1">
      <w:start w:val="1"/>
      <w:numFmt w:val="decimal"/>
      <w:lvlText w:val="%8."/>
      <w:lvlJc w:val="left"/>
      <w:pPr>
        <w:tabs>
          <w:tab w:val="num" w:pos="5760"/>
        </w:tabs>
        <w:ind w:left="5760" w:hanging="360"/>
      </w:pPr>
    </w:lvl>
    <w:lvl w:ilvl="8" w:tplc="0C600B56" w:tentative="1">
      <w:start w:val="1"/>
      <w:numFmt w:val="decimal"/>
      <w:lvlText w:val="%9."/>
      <w:lvlJc w:val="left"/>
      <w:pPr>
        <w:tabs>
          <w:tab w:val="num" w:pos="6480"/>
        </w:tabs>
        <w:ind w:left="6480" w:hanging="360"/>
      </w:pPr>
    </w:lvl>
  </w:abstractNum>
  <w:num w:numId="1">
    <w:abstractNumId w:val="1"/>
  </w:num>
  <w:num w:numId="2">
    <w:abstractNumId w:val="0"/>
  </w:num>
  <w:num w:numId="3">
    <w:abstractNumId w:val="6"/>
  </w:num>
  <w:num w:numId="4">
    <w:abstractNumId w:val="5"/>
  </w:num>
  <w:num w:numId="5">
    <w:abstractNumId w:val="3"/>
  </w:num>
  <w:num w:numId="6">
    <w:abstractNumId w:val="7"/>
  </w:num>
  <w:num w:numId="7">
    <w:abstractNumId w:val="2"/>
  </w:num>
  <w:num w:numId="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an, Qiang">
    <w15:presenceInfo w15:providerId="AD" w15:userId="S::qiang.shan@hackensackumc.org::3e422f64-2595-4e7c-a659-919a04a64b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embedSystemFonts/>
  <w:bordersDoNotSurroundHeader/>
  <w:bordersDoNotSurroundFooter/>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EE4"/>
    <w:rsid w:val="00002B79"/>
    <w:rsid w:val="00002D7C"/>
    <w:rsid w:val="00006CAF"/>
    <w:rsid w:val="00010308"/>
    <w:rsid w:val="00011527"/>
    <w:rsid w:val="00014FF0"/>
    <w:rsid w:val="00016E49"/>
    <w:rsid w:val="000226C2"/>
    <w:rsid w:val="000247FE"/>
    <w:rsid w:val="0002553E"/>
    <w:rsid w:val="00026950"/>
    <w:rsid w:val="00027E1A"/>
    <w:rsid w:val="00032B69"/>
    <w:rsid w:val="00033515"/>
    <w:rsid w:val="0003569C"/>
    <w:rsid w:val="00035D69"/>
    <w:rsid w:val="0004365A"/>
    <w:rsid w:val="00047393"/>
    <w:rsid w:val="000474B2"/>
    <w:rsid w:val="00047F31"/>
    <w:rsid w:val="00051C04"/>
    <w:rsid w:val="00052C42"/>
    <w:rsid w:val="00052C68"/>
    <w:rsid w:val="00054322"/>
    <w:rsid w:val="000546C6"/>
    <w:rsid w:val="00054DAF"/>
    <w:rsid w:val="00056906"/>
    <w:rsid w:val="00061EAE"/>
    <w:rsid w:val="000651B3"/>
    <w:rsid w:val="00067805"/>
    <w:rsid w:val="00067CFB"/>
    <w:rsid w:val="00071B6C"/>
    <w:rsid w:val="00075B57"/>
    <w:rsid w:val="00075E15"/>
    <w:rsid w:val="00076AD0"/>
    <w:rsid w:val="00076BB0"/>
    <w:rsid w:val="00080D85"/>
    <w:rsid w:val="00084263"/>
    <w:rsid w:val="00085688"/>
    <w:rsid w:val="00085C93"/>
    <w:rsid w:val="00092971"/>
    <w:rsid w:val="00093DD5"/>
    <w:rsid w:val="00093F4A"/>
    <w:rsid w:val="000A1115"/>
    <w:rsid w:val="000A1F5B"/>
    <w:rsid w:val="000A2552"/>
    <w:rsid w:val="000A3939"/>
    <w:rsid w:val="000A6415"/>
    <w:rsid w:val="000A7541"/>
    <w:rsid w:val="000B0565"/>
    <w:rsid w:val="000B1E54"/>
    <w:rsid w:val="000B24B0"/>
    <w:rsid w:val="000B284C"/>
    <w:rsid w:val="000B4937"/>
    <w:rsid w:val="000B54F0"/>
    <w:rsid w:val="000B64AF"/>
    <w:rsid w:val="000B74F3"/>
    <w:rsid w:val="000C1A3D"/>
    <w:rsid w:val="000C20FF"/>
    <w:rsid w:val="000C4A22"/>
    <w:rsid w:val="000C4E5A"/>
    <w:rsid w:val="000C5725"/>
    <w:rsid w:val="000C5BD5"/>
    <w:rsid w:val="000C6A13"/>
    <w:rsid w:val="000D1462"/>
    <w:rsid w:val="000D1A4B"/>
    <w:rsid w:val="000D2778"/>
    <w:rsid w:val="000D29CF"/>
    <w:rsid w:val="000D557C"/>
    <w:rsid w:val="000E066F"/>
    <w:rsid w:val="000E2660"/>
    <w:rsid w:val="000E282C"/>
    <w:rsid w:val="000E2E5C"/>
    <w:rsid w:val="000E4EB1"/>
    <w:rsid w:val="000E55BE"/>
    <w:rsid w:val="000E6E53"/>
    <w:rsid w:val="000F1305"/>
    <w:rsid w:val="000F54AC"/>
    <w:rsid w:val="0010112F"/>
    <w:rsid w:val="00102E45"/>
    <w:rsid w:val="00103282"/>
    <w:rsid w:val="00105EC1"/>
    <w:rsid w:val="00106A8E"/>
    <w:rsid w:val="00107822"/>
    <w:rsid w:val="001114C7"/>
    <w:rsid w:val="001139B5"/>
    <w:rsid w:val="00114B46"/>
    <w:rsid w:val="0011595C"/>
    <w:rsid w:val="0012167B"/>
    <w:rsid w:val="0012237F"/>
    <w:rsid w:val="00123524"/>
    <w:rsid w:val="00125B8B"/>
    <w:rsid w:val="001304B4"/>
    <w:rsid w:val="00131481"/>
    <w:rsid w:val="00135E17"/>
    <w:rsid w:val="0013639F"/>
    <w:rsid w:val="001364F1"/>
    <w:rsid w:val="0013702F"/>
    <w:rsid w:val="00141936"/>
    <w:rsid w:val="00141B00"/>
    <w:rsid w:val="00141D44"/>
    <w:rsid w:val="001454D2"/>
    <w:rsid w:val="00145B59"/>
    <w:rsid w:val="00147115"/>
    <w:rsid w:val="001474F4"/>
    <w:rsid w:val="001511BC"/>
    <w:rsid w:val="00151384"/>
    <w:rsid w:val="00152499"/>
    <w:rsid w:val="00152BF1"/>
    <w:rsid w:val="001555E5"/>
    <w:rsid w:val="00161EF0"/>
    <w:rsid w:val="001653F8"/>
    <w:rsid w:val="0016785A"/>
    <w:rsid w:val="00176E34"/>
    <w:rsid w:val="00177AC8"/>
    <w:rsid w:val="00177C4B"/>
    <w:rsid w:val="00180714"/>
    <w:rsid w:val="0018260C"/>
    <w:rsid w:val="00185CC8"/>
    <w:rsid w:val="0018723A"/>
    <w:rsid w:val="00187B46"/>
    <w:rsid w:val="00187DF8"/>
    <w:rsid w:val="00190BCD"/>
    <w:rsid w:val="00192798"/>
    <w:rsid w:val="00193155"/>
    <w:rsid w:val="001934BA"/>
    <w:rsid w:val="001935A9"/>
    <w:rsid w:val="00193CA8"/>
    <w:rsid w:val="00193CCD"/>
    <w:rsid w:val="0019585F"/>
    <w:rsid w:val="00196F2A"/>
    <w:rsid w:val="001A38A7"/>
    <w:rsid w:val="001B0466"/>
    <w:rsid w:val="001B4B84"/>
    <w:rsid w:val="001B539F"/>
    <w:rsid w:val="001C21A7"/>
    <w:rsid w:val="001C2C0B"/>
    <w:rsid w:val="001C3F18"/>
    <w:rsid w:val="001C45F9"/>
    <w:rsid w:val="001C4CCF"/>
    <w:rsid w:val="001C4EAF"/>
    <w:rsid w:val="001C6025"/>
    <w:rsid w:val="001C6F46"/>
    <w:rsid w:val="001C769D"/>
    <w:rsid w:val="001D0F1E"/>
    <w:rsid w:val="001D390A"/>
    <w:rsid w:val="001D579C"/>
    <w:rsid w:val="001E0D5D"/>
    <w:rsid w:val="001E6354"/>
    <w:rsid w:val="001E6924"/>
    <w:rsid w:val="001E69A7"/>
    <w:rsid w:val="001E7A4D"/>
    <w:rsid w:val="001F2932"/>
    <w:rsid w:val="001F3CE2"/>
    <w:rsid w:val="001F41AD"/>
    <w:rsid w:val="001F6A44"/>
    <w:rsid w:val="001F78A2"/>
    <w:rsid w:val="001F7BD4"/>
    <w:rsid w:val="001F7C84"/>
    <w:rsid w:val="0020090F"/>
    <w:rsid w:val="00204320"/>
    <w:rsid w:val="002051A8"/>
    <w:rsid w:val="00210137"/>
    <w:rsid w:val="0021042B"/>
    <w:rsid w:val="002107B9"/>
    <w:rsid w:val="00210975"/>
    <w:rsid w:val="00212CE3"/>
    <w:rsid w:val="0021456A"/>
    <w:rsid w:val="0021638D"/>
    <w:rsid w:val="0021716B"/>
    <w:rsid w:val="00220E51"/>
    <w:rsid w:val="00224742"/>
    <w:rsid w:val="00232E1A"/>
    <w:rsid w:val="0023382A"/>
    <w:rsid w:val="002369B4"/>
    <w:rsid w:val="00236F5F"/>
    <w:rsid w:val="00240828"/>
    <w:rsid w:val="002417CE"/>
    <w:rsid w:val="00241ED9"/>
    <w:rsid w:val="00243940"/>
    <w:rsid w:val="002470FC"/>
    <w:rsid w:val="00250DD2"/>
    <w:rsid w:val="00253DCF"/>
    <w:rsid w:val="002540A9"/>
    <w:rsid w:val="0025706E"/>
    <w:rsid w:val="00257F2A"/>
    <w:rsid w:val="002621DC"/>
    <w:rsid w:val="00264002"/>
    <w:rsid w:val="0026479B"/>
    <w:rsid w:val="00265C3D"/>
    <w:rsid w:val="00265F2D"/>
    <w:rsid w:val="00266547"/>
    <w:rsid w:val="00271898"/>
    <w:rsid w:val="002719E6"/>
    <w:rsid w:val="0027412D"/>
    <w:rsid w:val="00274420"/>
    <w:rsid w:val="0027635E"/>
    <w:rsid w:val="00276F52"/>
    <w:rsid w:val="00282668"/>
    <w:rsid w:val="00282782"/>
    <w:rsid w:val="00282A12"/>
    <w:rsid w:val="00290554"/>
    <w:rsid w:val="00293381"/>
    <w:rsid w:val="002950E2"/>
    <w:rsid w:val="002953D4"/>
    <w:rsid w:val="00297FE3"/>
    <w:rsid w:val="002A0E3F"/>
    <w:rsid w:val="002A4D7B"/>
    <w:rsid w:val="002B6050"/>
    <w:rsid w:val="002C58F4"/>
    <w:rsid w:val="002C7733"/>
    <w:rsid w:val="002D0EBA"/>
    <w:rsid w:val="002D465D"/>
    <w:rsid w:val="002D6545"/>
    <w:rsid w:val="002E06A3"/>
    <w:rsid w:val="002E0D23"/>
    <w:rsid w:val="002E2FB6"/>
    <w:rsid w:val="002E4C9C"/>
    <w:rsid w:val="002E4D3E"/>
    <w:rsid w:val="002F0243"/>
    <w:rsid w:val="002F06B8"/>
    <w:rsid w:val="002F06CD"/>
    <w:rsid w:val="002F0B41"/>
    <w:rsid w:val="002F1242"/>
    <w:rsid w:val="002F1C8E"/>
    <w:rsid w:val="002F2A66"/>
    <w:rsid w:val="002F44A9"/>
    <w:rsid w:val="002F6181"/>
    <w:rsid w:val="00300AB2"/>
    <w:rsid w:val="00302674"/>
    <w:rsid w:val="003038A4"/>
    <w:rsid w:val="00303BBC"/>
    <w:rsid w:val="00303F0B"/>
    <w:rsid w:val="00305125"/>
    <w:rsid w:val="00311EFE"/>
    <w:rsid w:val="00311F62"/>
    <w:rsid w:val="00313DB5"/>
    <w:rsid w:val="00314E34"/>
    <w:rsid w:val="00315064"/>
    <w:rsid w:val="003161A8"/>
    <w:rsid w:val="00316BD7"/>
    <w:rsid w:val="00317ABC"/>
    <w:rsid w:val="003221D1"/>
    <w:rsid w:val="00322571"/>
    <w:rsid w:val="00322B1A"/>
    <w:rsid w:val="00324854"/>
    <w:rsid w:val="00324A53"/>
    <w:rsid w:val="00325496"/>
    <w:rsid w:val="00327DCE"/>
    <w:rsid w:val="00332662"/>
    <w:rsid w:val="003368BB"/>
    <w:rsid w:val="00337D38"/>
    <w:rsid w:val="00340889"/>
    <w:rsid w:val="00346205"/>
    <w:rsid w:val="003467A3"/>
    <w:rsid w:val="00347F0B"/>
    <w:rsid w:val="00347FE1"/>
    <w:rsid w:val="00352617"/>
    <w:rsid w:val="0035657E"/>
    <w:rsid w:val="003565DC"/>
    <w:rsid w:val="00360C63"/>
    <w:rsid w:val="00361663"/>
    <w:rsid w:val="00362880"/>
    <w:rsid w:val="00367549"/>
    <w:rsid w:val="00370792"/>
    <w:rsid w:val="00371C0C"/>
    <w:rsid w:val="00371D68"/>
    <w:rsid w:val="00374D01"/>
    <w:rsid w:val="0037758F"/>
    <w:rsid w:val="00380E62"/>
    <w:rsid w:val="0038152E"/>
    <w:rsid w:val="00382091"/>
    <w:rsid w:val="003831B7"/>
    <w:rsid w:val="0038395E"/>
    <w:rsid w:val="00390402"/>
    <w:rsid w:val="0039052A"/>
    <w:rsid w:val="003915FB"/>
    <w:rsid w:val="00391D55"/>
    <w:rsid w:val="00393737"/>
    <w:rsid w:val="003945DA"/>
    <w:rsid w:val="00394C1F"/>
    <w:rsid w:val="0039700D"/>
    <w:rsid w:val="00397F1E"/>
    <w:rsid w:val="003A0328"/>
    <w:rsid w:val="003A148E"/>
    <w:rsid w:val="003A3D5B"/>
    <w:rsid w:val="003A5245"/>
    <w:rsid w:val="003A6EE8"/>
    <w:rsid w:val="003A78E8"/>
    <w:rsid w:val="003A7B2A"/>
    <w:rsid w:val="003B0C8C"/>
    <w:rsid w:val="003B2DF0"/>
    <w:rsid w:val="003B2EAC"/>
    <w:rsid w:val="003B320D"/>
    <w:rsid w:val="003B593A"/>
    <w:rsid w:val="003C0C0B"/>
    <w:rsid w:val="003C2D34"/>
    <w:rsid w:val="003C367F"/>
    <w:rsid w:val="003C48D4"/>
    <w:rsid w:val="003C5EE4"/>
    <w:rsid w:val="003D04A0"/>
    <w:rsid w:val="003D1914"/>
    <w:rsid w:val="003D6BFD"/>
    <w:rsid w:val="003E11D9"/>
    <w:rsid w:val="003E1456"/>
    <w:rsid w:val="003E2F1C"/>
    <w:rsid w:val="003E3522"/>
    <w:rsid w:val="003E36BF"/>
    <w:rsid w:val="003E406C"/>
    <w:rsid w:val="003E494B"/>
    <w:rsid w:val="003E5243"/>
    <w:rsid w:val="003E576E"/>
    <w:rsid w:val="003E692B"/>
    <w:rsid w:val="003E6FD3"/>
    <w:rsid w:val="003F0F0E"/>
    <w:rsid w:val="003F449C"/>
    <w:rsid w:val="003F46D6"/>
    <w:rsid w:val="003F582C"/>
    <w:rsid w:val="003F7503"/>
    <w:rsid w:val="004005CC"/>
    <w:rsid w:val="00403AB1"/>
    <w:rsid w:val="004067FE"/>
    <w:rsid w:val="00406943"/>
    <w:rsid w:val="004124BA"/>
    <w:rsid w:val="0041476B"/>
    <w:rsid w:val="004147E1"/>
    <w:rsid w:val="00417492"/>
    <w:rsid w:val="00420BDB"/>
    <w:rsid w:val="00424DC5"/>
    <w:rsid w:val="00430B61"/>
    <w:rsid w:val="00432EA1"/>
    <w:rsid w:val="00435037"/>
    <w:rsid w:val="00435577"/>
    <w:rsid w:val="00435F06"/>
    <w:rsid w:val="0043630A"/>
    <w:rsid w:val="00436AD7"/>
    <w:rsid w:val="00436C51"/>
    <w:rsid w:val="00437DA7"/>
    <w:rsid w:val="004401BD"/>
    <w:rsid w:val="00440559"/>
    <w:rsid w:val="00440F71"/>
    <w:rsid w:val="00441AB7"/>
    <w:rsid w:val="004431E0"/>
    <w:rsid w:val="00444BE4"/>
    <w:rsid w:val="004455DA"/>
    <w:rsid w:val="00445DEF"/>
    <w:rsid w:val="00447101"/>
    <w:rsid w:val="0045261B"/>
    <w:rsid w:val="00452626"/>
    <w:rsid w:val="004528F9"/>
    <w:rsid w:val="00453FFB"/>
    <w:rsid w:val="00454144"/>
    <w:rsid w:val="00457D6F"/>
    <w:rsid w:val="00460FE4"/>
    <w:rsid w:val="00462721"/>
    <w:rsid w:val="004646BE"/>
    <w:rsid w:val="0046500A"/>
    <w:rsid w:val="00470A53"/>
    <w:rsid w:val="00473657"/>
    <w:rsid w:val="0047404A"/>
    <w:rsid w:val="004751B4"/>
    <w:rsid w:val="00475F4F"/>
    <w:rsid w:val="00480E19"/>
    <w:rsid w:val="00481D6B"/>
    <w:rsid w:val="00482995"/>
    <w:rsid w:val="00486376"/>
    <w:rsid w:val="00487127"/>
    <w:rsid w:val="00487971"/>
    <w:rsid w:val="00490C71"/>
    <w:rsid w:val="00492348"/>
    <w:rsid w:val="004958A4"/>
    <w:rsid w:val="00496E37"/>
    <w:rsid w:val="004A0824"/>
    <w:rsid w:val="004A08D3"/>
    <w:rsid w:val="004A329E"/>
    <w:rsid w:val="004A3E0B"/>
    <w:rsid w:val="004A49AB"/>
    <w:rsid w:val="004A6F70"/>
    <w:rsid w:val="004A70AF"/>
    <w:rsid w:val="004B10BA"/>
    <w:rsid w:val="004B3348"/>
    <w:rsid w:val="004B3673"/>
    <w:rsid w:val="004B7007"/>
    <w:rsid w:val="004B7571"/>
    <w:rsid w:val="004C1BC2"/>
    <w:rsid w:val="004C1EB5"/>
    <w:rsid w:val="004C313C"/>
    <w:rsid w:val="004C3232"/>
    <w:rsid w:val="004C45F3"/>
    <w:rsid w:val="004C68C3"/>
    <w:rsid w:val="004C7CAB"/>
    <w:rsid w:val="004D5924"/>
    <w:rsid w:val="004D6D16"/>
    <w:rsid w:val="004E0BA7"/>
    <w:rsid w:val="004E0FE1"/>
    <w:rsid w:val="004E2ABE"/>
    <w:rsid w:val="004E2D8C"/>
    <w:rsid w:val="004E50F4"/>
    <w:rsid w:val="004E5256"/>
    <w:rsid w:val="004F0192"/>
    <w:rsid w:val="004F0F40"/>
    <w:rsid w:val="004F5CBD"/>
    <w:rsid w:val="00500EFA"/>
    <w:rsid w:val="00501EE3"/>
    <w:rsid w:val="00502D71"/>
    <w:rsid w:val="005047A2"/>
    <w:rsid w:val="00506650"/>
    <w:rsid w:val="005117A4"/>
    <w:rsid w:val="005122F0"/>
    <w:rsid w:val="00512B20"/>
    <w:rsid w:val="00517BF4"/>
    <w:rsid w:val="005253E4"/>
    <w:rsid w:val="00525727"/>
    <w:rsid w:val="0052796E"/>
    <w:rsid w:val="0053156E"/>
    <w:rsid w:val="00533926"/>
    <w:rsid w:val="00533BA0"/>
    <w:rsid w:val="00533D6A"/>
    <w:rsid w:val="00533E51"/>
    <w:rsid w:val="00533F40"/>
    <w:rsid w:val="00534EFD"/>
    <w:rsid w:val="00536391"/>
    <w:rsid w:val="005363D8"/>
    <w:rsid w:val="00537CE9"/>
    <w:rsid w:val="00540129"/>
    <w:rsid w:val="005417F1"/>
    <w:rsid w:val="00545881"/>
    <w:rsid w:val="0055084E"/>
    <w:rsid w:val="00550896"/>
    <w:rsid w:val="00555191"/>
    <w:rsid w:val="00555DE6"/>
    <w:rsid w:val="005565AD"/>
    <w:rsid w:val="00556B34"/>
    <w:rsid w:val="00557820"/>
    <w:rsid w:val="0056162D"/>
    <w:rsid w:val="00561AD0"/>
    <w:rsid w:val="005624C3"/>
    <w:rsid w:val="005634E4"/>
    <w:rsid w:val="00566330"/>
    <w:rsid w:val="00566406"/>
    <w:rsid w:val="00571023"/>
    <w:rsid w:val="00574F6C"/>
    <w:rsid w:val="00575F7E"/>
    <w:rsid w:val="00577E68"/>
    <w:rsid w:val="00580C55"/>
    <w:rsid w:val="00583A28"/>
    <w:rsid w:val="00584C7E"/>
    <w:rsid w:val="0058599D"/>
    <w:rsid w:val="005866F8"/>
    <w:rsid w:val="0058729A"/>
    <w:rsid w:val="0059021B"/>
    <w:rsid w:val="00594ECA"/>
    <w:rsid w:val="00596BAC"/>
    <w:rsid w:val="005A253B"/>
    <w:rsid w:val="005A31ED"/>
    <w:rsid w:val="005A4AAB"/>
    <w:rsid w:val="005A4B8F"/>
    <w:rsid w:val="005A6AF1"/>
    <w:rsid w:val="005A70A1"/>
    <w:rsid w:val="005B1A5A"/>
    <w:rsid w:val="005B2537"/>
    <w:rsid w:val="005B53D8"/>
    <w:rsid w:val="005C4EE7"/>
    <w:rsid w:val="005C6190"/>
    <w:rsid w:val="005C6F4D"/>
    <w:rsid w:val="005C7A98"/>
    <w:rsid w:val="005D0BB0"/>
    <w:rsid w:val="005D7661"/>
    <w:rsid w:val="005E0CAB"/>
    <w:rsid w:val="005E0F64"/>
    <w:rsid w:val="005E1E97"/>
    <w:rsid w:val="005E2372"/>
    <w:rsid w:val="005E2C3D"/>
    <w:rsid w:val="005E5458"/>
    <w:rsid w:val="005E58A9"/>
    <w:rsid w:val="005E6246"/>
    <w:rsid w:val="005E6D87"/>
    <w:rsid w:val="005E73F9"/>
    <w:rsid w:val="005E7560"/>
    <w:rsid w:val="005E78B1"/>
    <w:rsid w:val="005F00B5"/>
    <w:rsid w:val="005F3EBD"/>
    <w:rsid w:val="005F4C6B"/>
    <w:rsid w:val="005F5601"/>
    <w:rsid w:val="005F7BED"/>
    <w:rsid w:val="00600D5B"/>
    <w:rsid w:val="00602AF0"/>
    <w:rsid w:val="006045C2"/>
    <w:rsid w:val="0060718F"/>
    <w:rsid w:val="006112B1"/>
    <w:rsid w:val="00611DB8"/>
    <w:rsid w:val="0061477A"/>
    <w:rsid w:val="00614798"/>
    <w:rsid w:val="006149CC"/>
    <w:rsid w:val="00615228"/>
    <w:rsid w:val="00616CC6"/>
    <w:rsid w:val="00617259"/>
    <w:rsid w:val="006172CF"/>
    <w:rsid w:val="0062182C"/>
    <w:rsid w:val="00622891"/>
    <w:rsid w:val="00623BD4"/>
    <w:rsid w:val="006258E5"/>
    <w:rsid w:val="006270BB"/>
    <w:rsid w:val="00630466"/>
    <w:rsid w:val="00630CD7"/>
    <w:rsid w:val="0063254C"/>
    <w:rsid w:val="00636485"/>
    <w:rsid w:val="00636861"/>
    <w:rsid w:val="006378A9"/>
    <w:rsid w:val="0063794B"/>
    <w:rsid w:val="00637F7B"/>
    <w:rsid w:val="0064052E"/>
    <w:rsid w:val="00641C41"/>
    <w:rsid w:val="0064253C"/>
    <w:rsid w:val="00642FE7"/>
    <w:rsid w:val="00645057"/>
    <w:rsid w:val="00645219"/>
    <w:rsid w:val="00646EB0"/>
    <w:rsid w:val="00647211"/>
    <w:rsid w:val="00650FB2"/>
    <w:rsid w:val="006512B7"/>
    <w:rsid w:val="00652390"/>
    <w:rsid w:val="0065271F"/>
    <w:rsid w:val="006529DA"/>
    <w:rsid w:val="00655239"/>
    <w:rsid w:val="0065582E"/>
    <w:rsid w:val="00660BAF"/>
    <w:rsid w:val="006626C3"/>
    <w:rsid w:val="00664B2E"/>
    <w:rsid w:val="00665A77"/>
    <w:rsid w:val="00672AC8"/>
    <w:rsid w:val="00673E6E"/>
    <w:rsid w:val="00674B51"/>
    <w:rsid w:val="006756D7"/>
    <w:rsid w:val="006764F0"/>
    <w:rsid w:val="006779E8"/>
    <w:rsid w:val="0068024D"/>
    <w:rsid w:val="00681C8A"/>
    <w:rsid w:val="00684FD4"/>
    <w:rsid w:val="006852D5"/>
    <w:rsid w:val="00693324"/>
    <w:rsid w:val="0069437F"/>
    <w:rsid w:val="00694817"/>
    <w:rsid w:val="00694BE8"/>
    <w:rsid w:val="00694D7D"/>
    <w:rsid w:val="00695B4A"/>
    <w:rsid w:val="00696036"/>
    <w:rsid w:val="00696F35"/>
    <w:rsid w:val="0069722E"/>
    <w:rsid w:val="0069740A"/>
    <w:rsid w:val="006A1525"/>
    <w:rsid w:val="006A30A1"/>
    <w:rsid w:val="006A3BAA"/>
    <w:rsid w:val="006A4544"/>
    <w:rsid w:val="006A4B25"/>
    <w:rsid w:val="006A4C4D"/>
    <w:rsid w:val="006A5430"/>
    <w:rsid w:val="006A56E6"/>
    <w:rsid w:val="006A7D16"/>
    <w:rsid w:val="006B1CE4"/>
    <w:rsid w:val="006B2BC9"/>
    <w:rsid w:val="006B41EF"/>
    <w:rsid w:val="006B7292"/>
    <w:rsid w:val="006B72CD"/>
    <w:rsid w:val="006B7B9B"/>
    <w:rsid w:val="006C0017"/>
    <w:rsid w:val="006C001A"/>
    <w:rsid w:val="006C0FA8"/>
    <w:rsid w:val="006C179A"/>
    <w:rsid w:val="006C67DD"/>
    <w:rsid w:val="006C7A21"/>
    <w:rsid w:val="006D21C4"/>
    <w:rsid w:val="006D23D6"/>
    <w:rsid w:val="006D470F"/>
    <w:rsid w:val="006D6819"/>
    <w:rsid w:val="006E0C63"/>
    <w:rsid w:val="006E0CE3"/>
    <w:rsid w:val="006E2AE4"/>
    <w:rsid w:val="006E2CAE"/>
    <w:rsid w:val="006E3BD5"/>
    <w:rsid w:val="006E4A49"/>
    <w:rsid w:val="006E7D0D"/>
    <w:rsid w:val="006E7F8D"/>
    <w:rsid w:val="006F16D3"/>
    <w:rsid w:val="006F1EB3"/>
    <w:rsid w:val="006F31A0"/>
    <w:rsid w:val="006F560B"/>
    <w:rsid w:val="006F6039"/>
    <w:rsid w:val="006F7676"/>
    <w:rsid w:val="0070036B"/>
    <w:rsid w:val="007009BA"/>
    <w:rsid w:val="00701F62"/>
    <w:rsid w:val="00702F02"/>
    <w:rsid w:val="0070445E"/>
    <w:rsid w:val="0070763A"/>
    <w:rsid w:val="00711743"/>
    <w:rsid w:val="00711A4C"/>
    <w:rsid w:val="00717C33"/>
    <w:rsid w:val="00720BBE"/>
    <w:rsid w:val="00722736"/>
    <w:rsid w:val="007227C0"/>
    <w:rsid w:val="00724CA1"/>
    <w:rsid w:val="00730606"/>
    <w:rsid w:val="0073098A"/>
    <w:rsid w:val="00734144"/>
    <w:rsid w:val="007347DE"/>
    <w:rsid w:val="00734E9C"/>
    <w:rsid w:val="0073588A"/>
    <w:rsid w:val="0074150C"/>
    <w:rsid w:val="00743D3F"/>
    <w:rsid w:val="0074403E"/>
    <w:rsid w:val="00744477"/>
    <w:rsid w:val="00744CF5"/>
    <w:rsid w:val="00744D60"/>
    <w:rsid w:val="007453A9"/>
    <w:rsid w:val="00745D86"/>
    <w:rsid w:val="00751579"/>
    <w:rsid w:val="00754F26"/>
    <w:rsid w:val="007558AD"/>
    <w:rsid w:val="00761403"/>
    <w:rsid w:val="00761D21"/>
    <w:rsid w:val="007622EF"/>
    <w:rsid w:val="00762763"/>
    <w:rsid w:val="00764F94"/>
    <w:rsid w:val="00765D12"/>
    <w:rsid w:val="0076642A"/>
    <w:rsid w:val="00766A37"/>
    <w:rsid w:val="00770979"/>
    <w:rsid w:val="007716E6"/>
    <w:rsid w:val="00771721"/>
    <w:rsid w:val="00771E6B"/>
    <w:rsid w:val="00772245"/>
    <w:rsid w:val="00772652"/>
    <w:rsid w:val="007764E2"/>
    <w:rsid w:val="00777A97"/>
    <w:rsid w:val="00777E99"/>
    <w:rsid w:val="00780858"/>
    <w:rsid w:val="007860C0"/>
    <w:rsid w:val="00786EE2"/>
    <w:rsid w:val="007879A5"/>
    <w:rsid w:val="00790B46"/>
    <w:rsid w:val="00791E14"/>
    <w:rsid w:val="0079400F"/>
    <w:rsid w:val="00794718"/>
    <w:rsid w:val="00795E5E"/>
    <w:rsid w:val="00796023"/>
    <w:rsid w:val="00796BDF"/>
    <w:rsid w:val="00796FC7"/>
    <w:rsid w:val="007976EC"/>
    <w:rsid w:val="00797B32"/>
    <w:rsid w:val="00797E51"/>
    <w:rsid w:val="007A29A9"/>
    <w:rsid w:val="007A63B9"/>
    <w:rsid w:val="007A7583"/>
    <w:rsid w:val="007A7CD4"/>
    <w:rsid w:val="007A7FC5"/>
    <w:rsid w:val="007B5302"/>
    <w:rsid w:val="007B791C"/>
    <w:rsid w:val="007C2B82"/>
    <w:rsid w:val="007C359A"/>
    <w:rsid w:val="007C3DFD"/>
    <w:rsid w:val="007C6827"/>
    <w:rsid w:val="007C6E91"/>
    <w:rsid w:val="007D2917"/>
    <w:rsid w:val="007D4401"/>
    <w:rsid w:val="007D4D56"/>
    <w:rsid w:val="007D539B"/>
    <w:rsid w:val="007D6A40"/>
    <w:rsid w:val="007D76E4"/>
    <w:rsid w:val="007E32CC"/>
    <w:rsid w:val="007E7715"/>
    <w:rsid w:val="007E7A27"/>
    <w:rsid w:val="007F0758"/>
    <w:rsid w:val="007F0BDD"/>
    <w:rsid w:val="007F3625"/>
    <w:rsid w:val="007F4304"/>
    <w:rsid w:val="007F621F"/>
    <w:rsid w:val="007F7CED"/>
    <w:rsid w:val="008005C3"/>
    <w:rsid w:val="00800900"/>
    <w:rsid w:val="00801525"/>
    <w:rsid w:val="00801E7D"/>
    <w:rsid w:val="00801E90"/>
    <w:rsid w:val="00801F7F"/>
    <w:rsid w:val="00802F7C"/>
    <w:rsid w:val="00803CF3"/>
    <w:rsid w:val="00804C5F"/>
    <w:rsid w:val="00805433"/>
    <w:rsid w:val="00805585"/>
    <w:rsid w:val="00806793"/>
    <w:rsid w:val="00806A2A"/>
    <w:rsid w:val="00810C6F"/>
    <w:rsid w:val="008122DB"/>
    <w:rsid w:val="00814049"/>
    <w:rsid w:val="008145D4"/>
    <w:rsid w:val="00815039"/>
    <w:rsid w:val="008159CF"/>
    <w:rsid w:val="00817B96"/>
    <w:rsid w:val="00822182"/>
    <w:rsid w:val="008228DB"/>
    <w:rsid w:val="008234C0"/>
    <w:rsid w:val="0082486D"/>
    <w:rsid w:val="00826697"/>
    <w:rsid w:val="00832752"/>
    <w:rsid w:val="0083326D"/>
    <w:rsid w:val="00833C96"/>
    <w:rsid w:val="00834348"/>
    <w:rsid w:val="008349C6"/>
    <w:rsid w:val="008354B5"/>
    <w:rsid w:val="008357BB"/>
    <w:rsid w:val="00836CC2"/>
    <w:rsid w:val="00837F39"/>
    <w:rsid w:val="00840028"/>
    <w:rsid w:val="00840A05"/>
    <w:rsid w:val="00840C07"/>
    <w:rsid w:val="00840D44"/>
    <w:rsid w:val="00840D9E"/>
    <w:rsid w:val="008457C5"/>
    <w:rsid w:val="00845CDF"/>
    <w:rsid w:val="0085053A"/>
    <w:rsid w:val="00851073"/>
    <w:rsid w:val="00855DAF"/>
    <w:rsid w:val="00855EDF"/>
    <w:rsid w:val="008568F2"/>
    <w:rsid w:val="008576DB"/>
    <w:rsid w:val="008614F1"/>
    <w:rsid w:val="008619ED"/>
    <w:rsid w:val="00863893"/>
    <w:rsid w:val="00863D93"/>
    <w:rsid w:val="008669B9"/>
    <w:rsid w:val="0087053F"/>
    <w:rsid w:val="00871075"/>
    <w:rsid w:val="00871348"/>
    <w:rsid w:val="008717E2"/>
    <w:rsid w:val="00872622"/>
    <w:rsid w:val="008729A4"/>
    <w:rsid w:val="008731D8"/>
    <w:rsid w:val="00873DA6"/>
    <w:rsid w:val="00873E01"/>
    <w:rsid w:val="00874616"/>
    <w:rsid w:val="00875750"/>
    <w:rsid w:val="008760F3"/>
    <w:rsid w:val="00877F43"/>
    <w:rsid w:val="008805E8"/>
    <w:rsid w:val="008807BF"/>
    <w:rsid w:val="008818D1"/>
    <w:rsid w:val="00882356"/>
    <w:rsid w:val="00885705"/>
    <w:rsid w:val="00892401"/>
    <w:rsid w:val="00893CDE"/>
    <w:rsid w:val="00893DBD"/>
    <w:rsid w:val="00893EB0"/>
    <w:rsid w:val="008941DE"/>
    <w:rsid w:val="0089475D"/>
    <w:rsid w:val="00895098"/>
    <w:rsid w:val="0089663B"/>
    <w:rsid w:val="008A1276"/>
    <w:rsid w:val="008A1859"/>
    <w:rsid w:val="008A5C7E"/>
    <w:rsid w:val="008A6B4A"/>
    <w:rsid w:val="008A6B77"/>
    <w:rsid w:val="008A6F7E"/>
    <w:rsid w:val="008A7365"/>
    <w:rsid w:val="008B06D3"/>
    <w:rsid w:val="008B07BB"/>
    <w:rsid w:val="008B1751"/>
    <w:rsid w:val="008B2522"/>
    <w:rsid w:val="008B4DA9"/>
    <w:rsid w:val="008B6AA1"/>
    <w:rsid w:val="008B7FCF"/>
    <w:rsid w:val="008C35A8"/>
    <w:rsid w:val="008C3CEB"/>
    <w:rsid w:val="008C3FC9"/>
    <w:rsid w:val="008D0917"/>
    <w:rsid w:val="008D645F"/>
    <w:rsid w:val="008D750B"/>
    <w:rsid w:val="008D780F"/>
    <w:rsid w:val="008D7DC9"/>
    <w:rsid w:val="008E0484"/>
    <w:rsid w:val="008E0EC5"/>
    <w:rsid w:val="008E5267"/>
    <w:rsid w:val="008E6EFD"/>
    <w:rsid w:val="008E734F"/>
    <w:rsid w:val="008F1F9E"/>
    <w:rsid w:val="008F5E95"/>
    <w:rsid w:val="008F60B5"/>
    <w:rsid w:val="00900DB2"/>
    <w:rsid w:val="00902813"/>
    <w:rsid w:val="00902969"/>
    <w:rsid w:val="00902DAD"/>
    <w:rsid w:val="00903244"/>
    <w:rsid w:val="00904053"/>
    <w:rsid w:val="009048E2"/>
    <w:rsid w:val="00910769"/>
    <w:rsid w:val="00911FDD"/>
    <w:rsid w:val="009130F4"/>
    <w:rsid w:val="00913B4A"/>
    <w:rsid w:val="009143D6"/>
    <w:rsid w:val="009144E9"/>
    <w:rsid w:val="00914693"/>
    <w:rsid w:val="009210E0"/>
    <w:rsid w:val="00926162"/>
    <w:rsid w:val="00926840"/>
    <w:rsid w:val="00930771"/>
    <w:rsid w:val="00931923"/>
    <w:rsid w:val="00931E5A"/>
    <w:rsid w:val="00934028"/>
    <w:rsid w:val="00934781"/>
    <w:rsid w:val="00936268"/>
    <w:rsid w:val="00937B29"/>
    <w:rsid w:val="00937FAB"/>
    <w:rsid w:val="0094017F"/>
    <w:rsid w:val="0094153D"/>
    <w:rsid w:val="00941818"/>
    <w:rsid w:val="009427DF"/>
    <w:rsid w:val="009465CB"/>
    <w:rsid w:val="00953B9D"/>
    <w:rsid w:val="00955486"/>
    <w:rsid w:val="00955998"/>
    <w:rsid w:val="00955AAA"/>
    <w:rsid w:val="009562BE"/>
    <w:rsid w:val="0096069E"/>
    <w:rsid w:val="009624FA"/>
    <w:rsid w:val="00963EAE"/>
    <w:rsid w:val="00965041"/>
    <w:rsid w:val="009650FE"/>
    <w:rsid w:val="009654FF"/>
    <w:rsid w:val="00966426"/>
    <w:rsid w:val="0097389B"/>
    <w:rsid w:val="00974761"/>
    <w:rsid w:val="00982574"/>
    <w:rsid w:val="009826E6"/>
    <w:rsid w:val="00984474"/>
    <w:rsid w:val="0098477B"/>
    <w:rsid w:val="0098486E"/>
    <w:rsid w:val="00985BA8"/>
    <w:rsid w:val="00991C0D"/>
    <w:rsid w:val="00991C71"/>
    <w:rsid w:val="00991E43"/>
    <w:rsid w:val="00995699"/>
    <w:rsid w:val="00997AAE"/>
    <w:rsid w:val="009A0437"/>
    <w:rsid w:val="009A0794"/>
    <w:rsid w:val="009A11A9"/>
    <w:rsid w:val="009A38DA"/>
    <w:rsid w:val="009A3A20"/>
    <w:rsid w:val="009A3FA1"/>
    <w:rsid w:val="009A40E7"/>
    <w:rsid w:val="009A62ED"/>
    <w:rsid w:val="009B03CD"/>
    <w:rsid w:val="009B06FB"/>
    <w:rsid w:val="009B0840"/>
    <w:rsid w:val="009B47DE"/>
    <w:rsid w:val="009B7721"/>
    <w:rsid w:val="009C0F94"/>
    <w:rsid w:val="009C2052"/>
    <w:rsid w:val="009C330B"/>
    <w:rsid w:val="009C342A"/>
    <w:rsid w:val="009C6A37"/>
    <w:rsid w:val="009C6EBC"/>
    <w:rsid w:val="009C73ED"/>
    <w:rsid w:val="009C79B7"/>
    <w:rsid w:val="009D00D5"/>
    <w:rsid w:val="009D22F3"/>
    <w:rsid w:val="009D4388"/>
    <w:rsid w:val="009D4576"/>
    <w:rsid w:val="009D68D4"/>
    <w:rsid w:val="009D745C"/>
    <w:rsid w:val="009E11D7"/>
    <w:rsid w:val="009E1FAF"/>
    <w:rsid w:val="009E3048"/>
    <w:rsid w:val="009E40F3"/>
    <w:rsid w:val="009E5AE7"/>
    <w:rsid w:val="009E733C"/>
    <w:rsid w:val="009F237E"/>
    <w:rsid w:val="009F4099"/>
    <w:rsid w:val="009F43D6"/>
    <w:rsid w:val="009F4524"/>
    <w:rsid w:val="009F49F2"/>
    <w:rsid w:val="009F6D9E"/>
    <w:rsid w:val="009F76C0"/>
    <w:rsid w:val="00A009A4"/>
    <w:rsid w:val="00A025D6"/>
    <w:rsid w:val="00A03B75"/>
    <w:rsid w:val="00A04560"/>
    <w:rsid w:val="00A058C6"/>
    <w:rsid w:val="00A05FA0"/>
    <w:rsid w:val="00A06354"/>
    <w:rsid w:val="00A06561"/>
    <w:rsid w:val="00A06A83"/>
    <w:rsid w:val="00A07BA8"/>
    <w:rsid w:val="00A103A2"/>
    <w:rsid w:val="00A12FC6"/>
    <w:rsid w:val="00A16182"/>
    <w:rsid w:val="00A17047"/>
    <w:rsid w:val="00A17A07"/>
    <w:rsid w:val="00A20358"/>
    <w:rsid w:val="00A20476"/>
    <w:rsid w:val="00A239C8"/>
    <w:rsid w:val="00A244C3"/>
    <w:rsid w:val="00A247C1"/>
    <w:rsid w:val="00A259DB"/>
    <w:rsid w:val="00A278DB"/>
    <w:rsid w:val="00A313E4"/>
    <w:rsid w:val="00A343EC"/>
    <w:rsid w:val="00A36FF4"/>
    <w:rsid w:val="00A40034"/>
    <w:rsid w:val="00A4031B"/>
    <w:rsid w:val="00A40609"/>
    <w:rsid w:val="00A42F39"/>
    <w:rsid w:val="00A42FD5"/>
    <w:rsid w:val="00A4327D"/>
    <w:rsid w:val="00A50580"/>
    <w:rsid w:val="00A507A5"/>
    <w:rsid w:val="00A51BCC"/>
    <w:rsid w:val="00A522DC"/>
    <w:rsid w:val="00A52FF8"/>
    <w:rsid w:val="00A61499"/>
    <w:rsid w:val="00A62AC4"/>
    <w:rsid w:val="00A62EBB"/>
    <w:rsid w:val="00A6532F"/>
    <w:rsid w:val="00A70E56"/>
    <w:rsid w:val="00A740CD"/>
    <w:rsid w:val="00A77769"/>
    <w:rsid w:val="00A80B80"/>
    <w:rsid w:val="00A80F4C"/>
    <w:rsid w:val="00A843A4"/>
    <w:rsid w:val="00A85A67"/>
    <w:rsid w:val="00A90609"/>
    <w:rsid w:val="00A9473E"/>
    <w:rsid w:val="00A9553F"/>
    <w:rsid w:val="00A976E8"/>
    <w:rsid w:val="00AA24A7"/>
    <w:rsid w:val="00AA46F8"/>
    <w:rsid w:val="00AA48A8"/>
    <w:rsid w:val="00AA608E"/>
    <w:rsid w:val="00AA6DB3"/>
    <w:rsid w:val="00AB0971"/>
    <w:rsid w:val="00AB340D"/>
    <w:rsid w:val="00AB5898"/>
    <w:rsid w:val="00AB5BBB"/>
    <w:rsid w:val="00AB5CA8"/>
    <w:rsid w:val="00AC2D40"/>
    <w:rsid w:val="00AC6222"/>
    <w:rsid w:val="00AC6995"/>
    <w:rsid w:val="00AC6AAA"/>
    <w:rsid w:val="00AC7DD0"/>
    <w:rsid w:val="00AD049B"/>
    <w:rsid w:val="00AD3DA3"/>
    <w:rsid w:val="00AD4665"/>
    <w:rsid w:val="00AE1878"/>
    <w:rsid w:val="00AE35DD"/>
    <w:rsid w:val="00AE3A0F"/>
    <w:rsid w:val="00AE517C"/>
    <w:rsid w:val="00AE5B0A"/>
    <w:rsid w:val="00AE7508"/>
    <w:rsid w:val="00AF0C5A"/>
    <w:rsid w:val="00AF2547"/>
    <w:rsid w:val="00AF6FDA"/>
    <w:rsid w:val="00B0074C"/>
    <w:rsid w:val="00B008A6"/>
    <w:rsid w:val="00B01878"/>
    <w:rsid w:val="00B0192B"/>
    <w:rsid w:val="00B02B35"/>
    <w:rsid w:val="00B10D6E"/>
    <w:rsid w:val="00B12479"/>
    <w:rsid w:val="00B15D76"/>
    <w:rsid w:val="00B20BB6"/>
    <w:rsid w:val="00B21C03"/>
    <w:rsid w:val="00B21D30"/>
    <w:rsid w:val="00B21D35"/>
    <w:rsid w:val="00B23669"/>
    <w:rsid w:val="00B2572A"/>
    <w:rsid w:val="00B25C1A"/>
    <w:rsid w:val="00B26DF8"/>
    <w:rsid w:val="00B27D7F"/>
    <w:rsid w:val="00B30642"/>
    <w:rsid w:val="00B348D8"/>
    <w:rsid w:val="00B360F5"/>
    <w:rsid w:val="00B3669D"/>
    <w:rsid w:val="00B37F76"/>
    <w:rsid w:val="00B40892"/>
    <w:rsid w:val="00B40D70"/>
    <w:rsid w:val="00B42D6E"/>
    <w:rsid w:val="00B4617A"/>
    <w:rsid w:val="00B477AD"/>
    <w:rsid w:val="00B50D00"/>
    <w:rsid w:val="00B51ECB"/>
    <w:rsid w:val="00B5204F"/>
    <w:rsid w:val="00B53C23"/>
    <w:rsid w:val="00B54D77"/>
    <w:rsid w:val="00B551F0"/>
    <w:rsid w:val="00B556FD"/>
    <w:rsid w:val="00B55D99"/>
    <w:rsid w:val="00B603E4"/>
    <w:rsid w:val="00B6142E"/>
    <w:rsid w:val="00B61D6F"/>
    <w:rsid w:val="00B625E5"/>
    <w:rsid w:val="00B634CF"/>
    <w:rsid w:val="00B63610"/>
    <w:rsid w:val="00B73534"/>
    <w:rsid w:val="00B74A22"/>
    <w:rsid w:val="00B76558"/>
    <w:rsid w:val="00B76600"/>
    <w:rsid w:val="00B768F4"/>
    <w:rsid w:val="00B8070F"/>
    <w:rsid w:val="00B81E3F"/>
    <w:rsid w:val="00B82182"/>
    <w:rsid w:val="00B824E1"/>
    <w:rsid w:val="00B860C5"/>
    <w:rsid w:val="00B879B1"/>
    <w:rsid w:val="00B96935"/>
    <w:rsid w:val="00B971E6"/>
    <w:rsid w:val="00BA0970"/>
    <w:rsid w:val="00BA298E"/>
    <w:rsid w:val="00BA3C6F"/>
    <w:rsid w:val="00BA6B48"/>
    <w:rsid w:val="00BB0D85"/>
    <w:rsid w:val="00BB1F91"/>
    <w:rsid w:val="00BB2E05"/>
    <w:rsid w:val="00BB30A0"/>
    <w:rsid w:val="00BB359D"/>
    <w:rsid w:val="00BB518E"/>
    <w:rsid w:val="00BC13D9"/>
    <w:rsid w:val="00BC1C9D"/>
    <w:rsid w:val="00BC5228"/>
    <w:rsid w:val="00BC5494"/>
    <w:rsid w:val="00BD2261"/>
    <w:rsid w:val="00BD7838"/>
    <w:rsid w:val="00BE006A"/>
    <w:rsid w:val="00BE06BD"/>
    <w:rsid w:val="00BE1C0B"/>
    <w:rsid w:val="00BE2EA7"/>
    <w:rsid w:val="00BE4A47"/>
    <w:rsid w:val="00BE5286"/>
    <w:rsid w:val="00BE564B"/>
    <w:rsid w:val="00BE736E"/>
    <w:rsid w:val="00BE789E"/>
    <w:rsid w:val="00BF3CCF"/>
    <w:rsid w:val="00BF4E76"/>
    <w:rsid w:val="00BF52EB"/>
    <w:rsid w:val="00BF55CB"/>
    <w:rsid w:val="00C03B06"/>
    <w:rsid w:val="00C06142"/>
    <w:rsid w:val="00C06F08"/>
    <w:rsid w:val="00C06F61"/>
    <w:rsid w:val="00C07023"/>
    <w:rsid w:val="00C078C3"/>
    <w:rsid w:val="00C1148C"/>
    <w:rsid w:val="00C129CE"/>
    <w:rsid w:val="00C12D1E"/>
    <w:rsid w:val="00C12FEC"/>
    <w:rsid w:val="00C1533E"/>
    <w:rsid w:val="00C169F9"/>
    <w:rsid w:val="00C2316F"/>
    <w:rsid w:val="00C3101C"/>
    <w:rsid w:val="00C31E3B"/>
    <w:rsid w:val="00C32538"/>
    <w:rsid w:val="00C34C21"/>
    <w:rsid w:val="00C40691"/>
    <w:rsid w:val="00C418F7"/>
    <w:rsid w:val="00C4192A"/>
    <w:rsid w:val="00C41DA8"/>
    <w:rsid w:val="00C432CD"/>
    <w:rsid w:val="00C45608"/>
    <w:rsid w:val="00C47B92"/>
    <w:rsid w:val="00C47D95"/>
    <w:rsid w:val="00C565B7"/>
    <w:rsid w:val="00C57575"/>
    <w:rsid w:val="00C71AB3"/>
    <w:rsid w:val="00C720E9"/>
    <w:rsid w:val="00C72F14"/>
    <w:rsid w:val="00C738E0"/>
    <w:rsid w:val="00C74C74"/>
    <w:rsid w:val="00C7515C"/>
    <w:rsid w:val="00C80193"/>
    <w:rsid w:val="00C820F9"/>
    <w:rsid w:val="00C8579E"/>
    <w:rsid w:val="00C85D26"/>
    <w:rsid w:val="00C868C1"/>
    <w:rsid w:val="00C87132"/>
    <w:rsid w:val="00C87313"/>
    <w:rsid w:val="00C903BD"/>
    <w:rsid w:val="00C9082F"/>
    <w:rsid w:val="00C96622"/>
    <w:rsid w:val="00C97AE7"/>
    <w:rsid w:val="00CA05EF"/>
    <w:rsid w:val="00CA1F23"/>
    <w:rsid w:val="00CA21AF"/>
    <w:rsid w:val="00CA404F"/>
    <w:rsid w:val="00CA4C1C"/>
    <w:rsid w:val="00CA5A7D"/>
    <w:rsid w:val="00CA5C67"/>
    <w:rsid w:val="00CA6C60"/>
    <w:rsid w:val="00CA703A"/>
    <w:rsid w:val="00CB3614"/>
    <w:rsid w:val="00CB3823"/>
    <w:rsid w:val="00CB4853"/>
    <w:rsid w:val="00CC12CA"/>
    <w:rsid w:val="00CC47B8"/>
    <w:rsid w:val="00CD1D4F"/>
    <w:rsid w:val="00CD5C74"/>
    <w:rsid w:val="00CD6507"/>
    <w:rsid w:val="00CD6D49"/>
    <w:rsid w:val="00CE4979"/>
    <w:rsid w:val="00CE49F3"/>
    <w:rsid w:val="00CF0F20"/>
    <w:rsid w:val="00CF1B48"/>
    <w:rsid w:val="00CF20D9"/>
    <w:rsid w:val="00CF337B"/>
    <w:rsid w:val="00CF3EDB"/>
    <w:rsid w:val="00CF3FC8"/>
    <w:rsid w:val="00CF40AA"/>
    <w:rsid w:val="00CF4E7A"/>
    <w:rsid w:val="00CF64A0"/>
    <w:rsid w:val="00CF6916"/>
    <w:rsid w:val="00CF6951"/>
    <w:rsid w:val="00D018F3"/>
    <w:rsid w:val="00D02C79"/>
    <w:rsid w:val="00D030F5"/>
    <w:rsid w:val="00D06243"/>
    <w:rsid w:val="00D11C76"/>
    <w:rsid w:val="00D1282D"/>
    <w:rsid w:val="00D15EA2"/>
    <w:rsid w:val="00D20683"/>
    <w:rsid w:val="00D21BE5"/>
    <w:rsid w:val="00D229F1"/>
    <w:rsid w:val="00D22EBF"/>
    <w:rsid w:val="00D23C89"/>
    <w:rsid w:val="00D2673D"/>
    <w:rsid w:val="00D26DE9"/>
    <w:rsid w:val="00D30613"/>
    <w:rsid w:val="00D34A14"/>
    <w:rsid w:val="00D361C9"/>
    <w:rsid w:val="00D37EF4"/>
    <w:rsid w:val="00D40612"/>
    <w:rsid w:val="00D430B4"/>
    <w:rsid w:val="00D44D3E"/>
    <w:rsid w:val="00D46082"/>
    <w:rsid w:val="00D47D14"/>
    <w:rsid w:val="00D5196B"/>
    <w:rsid w:val="00D520BD"/>
    <w:rsid w:val="00D52ED3"/>
    <w:rsid w:val="00D5419E"/>
    <w:rsid w:val="00D55494"/>
    <w:rsid w:val="00D560AD"/>
    <w:rsid w:val="00D5665F"/>
    <w:rsid w:val="00D56BA7"/>
    <w:rsid w:val="00D63E8A"/>
    <w:rsid w:val="00D65065"/>
    <w:rsid w:val="00D655AD"/>
    <w:rsid w:val="00D65DE1"/>
    <w:rsid w:val="00D70316"/>
    <w:rsid w:val="00D70CAE"/>
    <w:rsid w:val="00D750DD"/>
    <w:rsid w:val="00D7573B"/>
    <w:rsid w:val="00D75953"/>
    <w:rsid w:val="00D75ED6"/>
    <w:rsid w:val="00D80364"/>
    <w:rsid w:val="00D80957"/>
    <w:rsid w:val="00D811DF"/>
    <w:rsid w:val="00D82C9A"/>
    <w:rsid w:val="00D83370"/>
    <w:rsid w:val="00D8484D"/>
    <w:rsid w:val="00D85CEA"/>
    <w:rsid w:val="00D85DAC"/>
    <w:rsid w:val="00D91EA3"/>
    <w:rsid w:val="00D930D3"/>
    <w:rsid w:val="00D9437C"/>
    <w:rsid w:val="00D94E3C"/>
    <w:rsid w:val="00D9556F"/>
    <w:rsid w:val="00D97294"/>
    <w:rsid w:val="00DA1A5A"/>
    <w:rsid w:val="00DA1B68"/>
    <w:rsid w:val="00DA43FA"/>
    <w:rsid w:val="00DA46A0"/>
    <w:rsid w:val="00DA5E89"/>
    <w:rsid w:val="00DB10DA"/>
    <w:rsid w:val="00DB4A0F"/>
    <w:rsid w:val="00DB54A6"/>
    <w:rsid w:val="00DB7354"/>
    <w:rsid w:val="00DB7379"/>
    <w:rsid w:val="00DC06F4"/>
    <w:rsid w:val="00DC0B18"/>
    <w:rsid w:val="00DC0C29"/>
    <w:rsid w:val="00DC0C54"/>
    <w:rsid w:val="00DC1649"/>
    <w:rsid w:val="00DC194E"/>
    <w:rsid w:val="00DC19B1"/>
    <w:rsid w:val="00DC4AB9"/>
    <w:rsid w:val="00DC5468"/>
    <w:rsid w:val="00DC5986"/>
    <w:rsid w:val="00DC5E1B"/>
    <w:rsid w:val="00DC5F1C"/>
    <w:rsid w:val="00DC63AA"/>
    <w:rsid w:val="00DD1364"/>
    <w:rsid w:val="00DD2279"/>
    <w:rsid w:val="00DD25D8"/>
    <w:rsid w:val="00DD3204"/>
    <w:rsid w:val="00DD452A"/>
    <w:rsid w:val="00DD5619"/>
    <w:rsid w:val="00DD6766"/>
    <w:rsid w:val="00DD73E1"/>
    <w:rsid w:val="00DE6A64"/>
    <w:rsid w:val="00DE6E1A"/>
    <w:rsid w:val="00DE7BA9"/>
    <w:rsid w:val="00DF14D6"/>
    <w:rsid w:val="00DF3943"/>
    <w:rsid w:val="00DF4DFA"/>
    <w:rsid w:val="00DF6315"/>
    <w:rsid w:val="00DF7A56"/>
    <w:rsid w:val="00DF7CFC"/>
    <w:rsid w:val="00E02D13"/>
    <w:rsid w:val="00E045C0"/>
    <w:rsid w:val="00E04C30"/>
    <w:rsid w:val="00E06E98"/>
    <w:rsid w:val="00E14335"/>
    <w:rsid w:val="00E16D14"/>
    <w:rsid w:val="00E179BE"/>
    <w:rsid w:val="00E17CE6"/>
    <w:rsid w:val="00E25ED2"/>
    <w:rsid w:val="00E27BE1"/>
    <w:rsid w:val="00E32090"/>
    <w:rsid w:val="00E32D66"/>
    <w:rsid w:val="00E355C9"/>
    <w:rsid w:val="00E357F3"/>
    <w:rsid w:val="00E36EC2"/>
    <w:rsid w:val="00E42BB1"/>
    <w:rsid w:val="00E4675F"/>
    <w:rsid w:val="00E50E3A"/>
    <w:rsid w:val="00E51BC3"/>
    <w:rsid w:val="00E53C7D"/>
    <w:rsid w:val="00E55ACC"/>
    <w:rsid w:val="00E56C02"/>
    <w:rsid w:val="00E56CB9"/>
    <w:rsid w:val="00E60886"/>
    <w:rsid w:val="00E608CD"/>
    <w:rsid w:val="00E60AA5"/>
    <w:rsid w:val="00E60CD7"/>
    <w:rsid w:val="00E6149A"/>
    <w:rsid w:val="00E62E60"/>
    <w:rsid w:val="00E66D02"/>
    <w:rsid w:val="00E70B3A"/>
    <w:rsid w:val="00E72854"/>
    <w:rsid w:val="00E72E57"/>
    <w:rsid w:val="00E731AC"/>
    <w:rsid w:val="00E73F12"/>
    <w:rsid w:val="00E742F7"/>
    <w:rsid w:val="00E7449B"/>
    <w:rsid w:val="00E75557"/>
    <w:rsid w:val="00E758C7"/>
    <w:rsid w:val="00E76CC9"/>
    <w:rsid w:val="00E770ED"/>
    <w:rsid w:val="00E77582"/>
    <w:rsid w:val="00E900DE"/>
    <w:rsid w:val="00E94861"/>
    <w:rsid w:val="00E955A3"/>
    <w:rsid w:val="00E97B8A"/>
    <w:rsid w:val="00EA2BBE"/>
    <w:rsid w:val="00EA5306"/>
    <w:rsid w:val="00EA77B3"/>
    <w:rsid w:val="00EB0289"/>
    <w:rsid w:val="00EB45EA"/>
    <w:rsid w:val="00EB7977"/>
    <w:rsid w:val="00EC231F"/>
    <w:rsid w:val="00EC3F62"/>
    <w:rsid w:val="00ED1203"/>
    <w:rsid w:val="00ED1642"/>
    <w:rsid w:val="00ED2141"/>
    <w:rsid w:val="00ED2226"/>
    <w:rsid w:val="00ED29FD"/>
    <w:rsid w:val="00ED4058"/>
    <w:rsid w:val="00ED46D1"/>
    <w:rsid w:val="00ED649B"/>
    <w:rsid w:val="00ED64A4"/>
    <w:rsid w:val="00EE004E"/>
    <w:rsid w:val="00EE147C"/>
    <w:rsid w:val="00EE22C1"/>
    <w:rsid w:val="00EE29FA"/>
    <w:rsid w:val="00EE4299"/>
    <w:rsid w:val="00EE5479"/>
    <w:rsid w:val="00EF1412"/>
    <w:rsid w:val="00EF172B"/>
    <w:rsid w:val="00EF1DDF"/>
    <w:rsid w:val="00EF35DE"/>
    <w:rsid w:val="00EF3830"/>
    <w:rsid w:val="00EF432D"/>
    <w:rsid w:val="00EF4F1C"/>
    <w:rsid w:val="00EF71E5"/>
    <w:rsid w:val="00EF7802"/>
    <w:rsid w:val="00F00424"/>
    <w:rsid w:val="00F02632"/>
    <w:rsid w:val="00F038B1"/>
    <w:rsid w:val="00F04B8A"/>
    <w:rsid w:val="00F04B9E"/>
    <w:rsid w:val="00F068E8"/>
    <w:rsid w:val="00F12D11"/>
    <w:rsid w:val="00F13233"/>
    <w:rsid w:val="00F201D7"/>
    <w:rsid w:val="00F22722"/>
    <w:rsid w:val="00F22DAC"/>
    <w:rsid w:val="00F25A48"/>
    <w:rsid w:val="00F27546"/>
    <w:rsid w:val="00F3011D"/>
    <w:rsid w:val="00F32544"/>
    <w:rsid w:val="00F32C03"/>
    <w:rsid w:val="00F34EE7"/>
    <w:rsid w:val="00F34F01"/>
    <w:rsid w:val="00F35A21"/>
    <w:rsid w:val="00F36A1D"/>
    <w:rsid w:val="00F37098"/>
    <w:rsid w:val="00F42267"/>
    <w:rsid w:val="00F43486"/>
    <w:rsid w:val="00F437CF"/>
    <w:rsid w:val="00F44469"/>
    <w:rsid w:val="00F44D67"/>
    <w:rsid w:val="00F47AF0"/>
    <w:rsid w:val="00F525DC"/>
    <w:rsid w:val="00F535D1"/>
    <w:rsid w:val="00F53E3D"/>
    <w:rsid w:val="00F53F56"/>
    <w:rsid w:val="00F61540"/>
    <w:rsid w:val="00F63678"/>
    <w:rsid w:val="00F65A93"/>
    <w:rsid w:val="00F67E32"/>
    <w:rsid w:val="00F70F32"/>
    <w:rsid w:val="00F71D4F"/>
    <w:rsid w:val="00F728E2"/>
    <w:rsid w:val="00F72BA6"/>
    <w:rsid w:val="00F73F29"/>
    <w:rsid w:val="00F765B0"/>
    <w:rsid w:val="00F76BCD"/>
    <w:rsid w:val="00F77FDE"/>
    <w:rsid w:val="00F80251"/>
    <w:rsid w:val="00F8340A"/>
    <w:rsid w:val="00F86E43"/>
    <w:rsid w:val="00F92313"/>
    <w:rsid w:val="00F92743"/>
    <w:rsid w:val="00F93080"/>
    <w:rsid w:val="00F95533"/>
    <w:rsid w:val="00F96F42"/>
    <w:rsid w:val="00FA12CA"/>
    <w:rsid w:val="00FA4864"/>
    <w:rsid w:val="00FA49A7"/>
    <w:rsid w:val="00FA4A8D"/>
    <w:rsid w:val="00FA7A76"/>
    <w:rsid w:val="00FA7FCC"/>
    <w:rsid w:val="00FB4543"/>
    <w:rsid w:val="00FB500B"/>
    <w:rsid w:val="00FB547E"/>
    <w:rsid w:val="00FB5E47"/>
    <w:rsid w:val="00FB7D87"/>
    <w:rsid w:val="00FC44E7"/>
    <w:rsid w:val="00FC76EC"/>
    <w:rsid w:val="00FD0871"/>
    <w:rsid w:val="00FD0D1B"/>
    <w:rsid w:val="00FD1FBC"/>
    <w:rsid w:val="00FD21CA"/>
    <w:rsid w:val="00FD310A"/>
    <w:rsid w:val="00FD4347"/>
    <w:rsid w:val="00FD7F29"/>
    <w:rsid w:val="00FE202D"/>
    <w:rsid w:val="00FE2D99"/>
    <w:rsid w:val="00FE3CE0"/>
    <w:rsid w:val="00FE53FF"/>
    <w:rsid w:val="00FE6A67"/>
    <w:rsid w:val="00FE6DBE"/>
    <w:rsid w:val="00FE718A"/>
    <w:rsid w:val="00FF0149"/>
    <w:rsid w:val="00FF0A74"/>
    <w:rsid w:val="00FF0A92"/>
    <w:rsid w:val="00FF14E7"/>
    <w:rsid w:val="00FF24D0"/>
    <w:rsid w:val="00FF29D4"/>
    <w:rsid w:val="00FF3678"/>
    <w:rsid w:val="00FF3704"/>
    <w:rsid w:val="00FF4194"/>
    <w:rsid w:val="00FF41DC"/>
    <w:rsid w:val="00FF5B75"/>
    <w:rsid w:val="06F9DDC7"/>
    <w:rsid w:val="56A8B3D6"/>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0B5F083"/>
  <w15:docId w15:val="{822671E8-00FB-D347-A247-1E107940A5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A56E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
    <w:name w:val="st"/>
    <w:basedOn w:val="DefaultParagraphFont"/>
    <w:rsid w:val="00A843A4"/>
  </w:style>
  <w:style w:type="paragraph" w:styleId="BalloonText">
    <w:name w:val="Balloon Text"/>
    <w:basedOn w:val="Normal"/>
    <w:link w:val="BalloonTextChar"/>
    <w:uiPriority w:val="99"/>
    <w:semiHidden/>
    <w:unhideWhenUsed/>
    <w:rsid w:val="009F409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F4099"/>
    <w:rPr>
      <w:rFonts w:ascii="Lucida Grande" w:hAnsi="Lucida Grande" w:cs="Lucida Grande"/>
      <w:sz w:val="18"/>
      <w:szCs w:val="18"/>
    </w:rPr>
  </w:style>
  <w:style w:type="paragraph" w:styleId="ListParagraph">
    <w:name w:val="List Paragraph"/>
    <w:basedOn w:val="Normal"/>
    <w:uiPriority w:val="34"/>
    <w:qFormat/>
    <w:rsid w:val="00362880"/>
    <w:pPr>
      <w:ind w:left="720"/>
      <w:contextualSpacing/>
    </w:pPr>
  </w:style>
  <w:style w:type="paragraph" w:styleId="NormalWeb">
    <w:name w:val="Normal (Web)"/>
    <w:basedOn w:val="Normal"/>
    <w:uiPriority w:val="99"/>
    <w:semiHidden/>
    <w:unhideWhenUsed/>
    <w:rsid w:val="007E7715"/>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CF3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551F0"/>
    <w:pPr>
      <w:tabs>
        <w:tab w:val="center" w:pos="4320"/>
        <w:tab w:val="right" w:pos="8640"/>
      </w:tabs>
    </w:pPr>
  </w:style>
  <w:style w:type="character" w:customStyle="1" w:styleId="HeaderChar">
    <w:name w:val="Header Char"/>
    <w:basedOn w:val="DefaultParagraphFont"/>
    <w:link w:val="Header"/>
    <w:uiPriority w:val="99"/>
    <w:rsid w:val="00B551F0"/>
  </w:style>
  <w:style w:type="paragraph" w:styleId="Footer">
    <w:name w:val="footer"/>
    <w:basedOn w:val="Normal"/>
    <w:link w:val="FooterChar"/>
    <w:uiPriority w:val="99"/>
    <w:unhideWhenUsed/>
    <w:rsid w:val="00B551F0"/>
    <w:pPr>
      <w:tabs>
        <w:tab w:val="center" w:pos="4320"/>
        <w:tab w:val="right" w:pos="8640"/>
      </w:tabs>
    </w:pPr>
  </w:style>
  <w:style w:type="character" w:customStyle="1" w:styleId="FooterChar">
    <w:name w:val="Footer Char"/>
    <w:basedOn w:val="DefaultParagraphFont"/>
    <w:link w:val="Footer"/>
    <w:uiPriority w:val="99"/>
    <w:rsid w:val="00B551F0"/>
  </w:style>
  <w:style w:type="character" w:styleId="PageNumber">
    <w:name w:val="page number"/>
    <w:basedOn w:val="DefaultParagraphFont"/>
    <w:uiPriority w:val="99"/>
    <w:semiHidden/>
    <w:unhideWhenUsed/>
    <w:rsid w:val="00B551F0"/>
  </w:style>
  <w:style w:type="paragraph" w:customStyle="1" w:styleId="DataField11pt-Single">
    <w:name w:val="Data Field 11pt-Single"/>
    <w:basedOn w:val="Normal"/>
    <w:rsid w:val="00F068E8"/>
    <w:pPr>
      <w:autoSpaceDE w:val="0"/>
      <w:autoSpaceDN w:val="0"/>
    </w:pPr>
    <w:rPr>
      <w:rFonts w:ascii="Arial" w:eastAsia="Times New Roman" w:hAnsi="Arial" w:cs="Arial"/>
      <w:sz w:val="22"/>
      <w:szCs w:val="20"/>
    </w:rPr>
  </w:style>
  <w:style w:type="character" w:styleId="CommentReference">
    <w:name w:val="annotation reference"/>
    <w:basedOn w:val="DefaultParagraphFont"/>
    <w:uiPriority w:val="99"/>
    <w:semiHidden/>
    <w:unhideWhenUsed/>
    <w:rsid w:val="0068024D"/>
    <w:rPr>
      <w:sz w:val="21"/>
      <w:szCs w:val="21"/>
    </w:rPr>
  </w:style>
  <w:style w:type="paragraph" w:styleId="CommentText">
    <w:name w:val="annotation text"/>
    <w:basedOn w:val="Normal"/>
    <w:link w:val="CommentTextChar"/>
    <w:uiPriority w:val="99"/>
    <w:semiHidden/>
    <w:unhideWhenUsed/>
    <w:rsid w:val="0068024D"/>
  </w:style>
  <w:style w:type="character" w:customStyle="1" w:styleId="CommentTextChar">
    <w:name w:val="Comment Text Char"/>
    <w:basedOn w:val="DefaultParagraphFont"/>
    <w:link w:val="CommentText"/>
    <w:uiPriority w:val="99"/>
    <w:semiHidden/>
    <w:rsid w:val="0068024D"/>
  </w:style>
  <w:style w:type="paragraph" w:styleId="CommentSubject">
    <w:name w:val="annotation subject"/>
    <w:basedOn w:val="CommentText"/>
    <w:next w:val="CommentText"/>
    <w:link w:val="CommentSubjectChar"/>
    <w:uiPriority w:val="99"/>
    <w:semiHidden/>
    <w:unhideWhenUsed/>
    <w:rsid w:val="0068024D"/>
    <w:rPr>
      <w:b/>
      <w:bCs/>
    </w:rPr>
  </w:style>
  <w:style w:type="character" w:customStyle="1" w:styleId="CommentSubjectChar">
    <w:name w:val="Comment Subject Char"/>
    <w:basedOn w:val="CommentTextChar"/>
    <w:link w:val="CommentSubject"/>
    <w:uiPriority w:val="99"/>
    <w:semiHidden/>
    <w:rsid w:val="0068024D"/>
    <w:rPr>
      <w:b/>
      <w:bCs/>
    </w:rPr>
  </w:style>
  <w:style w:type="character" w:customStyle="1" w:styleId="Heading2Char">
    <w:name w:val="Heading 2 Char"/>
    <w:basedOn w:val="DefaultParagraphFont"/>
    <w:link w:val="Heading2"/>
    <w:uiPriority w:val="9"/>
    <w:semiHidden/>
    <w:rsid w:val="006A56E6"/>
    <w:rPr>
      <w:rFonts w:asciiTheme="majorHAnsi" w:eastAsiaTheme="majorEastAsia" w:hAnsiTheme="majorHAnsi" w:cstheme="majorBidi"/>
      <w:color w:val="365F91" w:themeColor="accent1" w:themeShade="BF"/>
      <w:sz w:val="26"/>
      <w:szCs w:val="26"/>
    </w:rPr>
  </w:style>
  <w:style w:type="character" w:styleId="Hyperlink">
    <w:name w:val="Hyperlink"/>
    <w:rsid w:val="00C47D9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514554">
      <w:bodyDiv w:val="1"/>
      <w:marLeft w:val="0"/>
      <w:marRight w:val="0"/>
      <w:marTop w:val="0"/>
      <w:marBottom w:val="0"/>
      <w:divBdr>
        <w:top w:val="none" w:sz="0" w:space="0" w:color="auto"/>
        <w:left w:val="none" w:sz="0" w:space="0" w:color="auto"/>
        <w:bottom w:val="none" w:sz="0" w:space="0" w:color="auto"/>
        <w:right w:val="none" w:sz="0" w:space="0" w:color="auto"/>
      </w:divBdr>
      <w:divsChild>
        <w:div w:id="2045401868">
          <w:marLeft w:val="0"/>
          <w:marRight w:val="0"/>
          <w:marTop w:val="0"/>
          <w:marBottom w:val="0"/>
          <w:divBdr>
            <w:top w:val="none" w:sz="0" w:space="0" w:color="auto"/>
            <w:left w:val="none" w:sz="0" w:space="0" w:color="auto"/>
            <w:bottom w:val="none" w:sz="0" w:space="0" w:color="auto"/>
            <w:right w:val="none" w:sz="0" w:space="0" w:color="auto"/>
          </w:divBdr>
          <w:divsChild>
            <w:div w:id="1837725217">
              <w:marLeft w:val="0"/>
              <w:marRight w:val="0"/>
              <w:marTop w:val="0"/>
              <w:marBottom w:val="0"/>
              <w:divBdr>
                <w:top w:val="none" w:sz="0" w:space="0" w:color="auto"/>
                <w:left w:val="none" w:sz="0" w:space="0" w:color="auto"/>
                <w:bottom w:val="none" w:sz="0" w:space="0" w:color="auto"/>
                <w:right w:val="none" w:sz="0" w:space="0" w:color="auto"/>
              </w:divBdr>
              <w:divsChild>
                <w:div w:id="23286866">
                  <w:marLeft w:val="0"/>
                  <w:marRight w:val="0"/>
                  <w:marTop w:val="0"/>
                  <w:marBottom w:val="0"/>
                  <w:divBdr>
                    <w:top w:val="none" w:sz="0" w:space="0" w:color="auto"/>
                    <w:left w:val="none" w:sz="0" w:space="0" w:color="auto"/>
                    <w:bottom w:val="none" w:sz="0" w:space="0" w:color="auto"/>
                    <w:right w:val="none" w:sz="0" w:space="0" w:color="auto"/>
                  </w:divBdr>
                  <w:divsChild>
                    <w:div w:id="62161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644009">
      <w:bodyDiv w:val="1"/>
      <w:marLeft w:val="0"/>
      <w:marRight w:val="0"/>
      <w:marTop w:val="0"/>
      <w:marBottom w:val="0"/>
      <w:divBdr>
        <w:top w:val="none" w:sz="0" w:space="0" w:color="auto"/>
        <w:left w:val="none" w:sz="0" w:space="0" w:color="auto"/>
        <w:bottom w:val="none" w:sz="0" w:space="0" w:color="auto"/>
        <w:right w:val="none" w:sz="0" w:space="0" w:color="auto"/>
      </w:divBdr>
    </w:div>
    <w:div w:id="335227805">
      <w:bodyDiv w:val="1"/>
      <w:marLeft w:val="0"/>
      <w:marRight w:val="0"/>
      <w:marTop w:val="0"/>
      <w:marBottom w:val="0"/>
      <w:divBdr>
        <w:top w:val="none" w:sz="0" w:space="0" w:color="auto"/>
        <w:left w:val="none" w:sz="0" w:space="0" w:color="auto"/>
        <w:bottom w:val="none" w:sz="0" w:space="0" w:color="auto"/>
        <w:right w:val="none" w:sz="0" w:space="0" w:color="auto"/>
      </w:divBdr>
      <w:divsChild>
        <w:div w:id="1237469830">
          <w:marLeft w:val="360"/>
          <w:marRight w:val="0"/>
          <w:marTop w:val="0"/>
          <w:marBottom w:val="0"/>
          <w:divBdr>
            <w:top w:val="none" w:sz="0" w:space="0" w:color="auto"/>
            <w:left w:val="none" w:sz="0" w:space="0" w:color="auto"/>
            <w:bottom w:val="none" w:sz="0" w:space="0" w:color="auto"/>
            <w:right w:val="none" w:sz="0" w:space="0" w:color="auto"/>
          </w:divBdr>
        </w:div>
        <w:div w:id="881401111">
          <w:marLeft w:val="360"/>
          <w:marRight w:val="0"/>
          <w:marTop w:val="0"/>
          <w:marBottom w:val="0"/>
          <w:divBdr>
            <w:top w:val="none" w:sz="0" w:space="0" w:color="auto"/>
            <w:left w:val="none" w:sz="0" w:space="0" w:color="auto"/>
            <w:bottom w:val="none" w:sz="0" w:space="0" w:color="auto"/>
            <w:right w:val="none" w:sz="0" w:space="0" w:color="auto"/>
          </w:divBdr>
        </w:div>
      </w:divsChild>
    </w:div>
    <w:div w:id="548421538">
      <w:bodyDiv w:val="1"/>
      <w:marLeft w:val="0"/>
      <w:marRight w:val="0"/>
      <w:marTop w:val="0"/>
      <w:marBottom w:val="0"/>
      <w:divBdr>
        <w:top w:val="none" w:sz="0" w:space="0" w:color="auto"/>
        <w:left w:val="none" w:sz="0" w:space="0" w:color="auto"/>
        <w:bottom w:val="none" w:sz="0" w:space="0" w:color="auto"/>
        <w:right w:val="none" w:sz="0" w:space="0" w:color="auto"/>
      </w:divBdr>
    </w:div>
    <w:div w:id="694888675">
      <w:bodyDiv w:val="1"/>
      <w:marLeft w:val="0"/>
      <w:marRight w:val="0"/>
      <w:marTop w:val="0"/>
      <w:marBottom w:val="0"/>
      <w:divBdr>
        <w:top w:val="none" w:sz="0" w:space="0" w:color="auto"/>
        <w:left w:val="none" w:sz="0" w:space="0" w:color="auto"/>
        <w:bottom w:val="none" w:sz="0" w:space="0" w:color="auto"/>
        <w:right w:val="none" w:sz="0" w:space="0" w:color="auto"/>
      </w:divBdr>
    </w:div>
    <w:div w:id="885485267">
      <w:bodyDiv w:val="1"/>
      <w:marLeft w:val="0"/>
      <w:marRight w:val="0"/>
      <w:marTop w:val="0"/>
      <w:marBottom w:val="0"/>
      <w:divBdr>
        <w:top w:val="none" w:sz="0" w:space="0" w:color="auto"/>
        <w:left w:val="none" w:sz="0" w:space="0" w:color="auto"/>
        <w:bottom w:val="none" w:sz="0" w:space="0" w:color="auto"/>
        <w:right w:val="none" w:sz="0" w:space="0" w:color="auto"/>
      </w:divBdr>
    </w:div>
    <w:div w:id="1250820416">
      <w:bodyDiv w:val="1"/>
      <w:marLeft w:val="0"/>
      <w:marRight w:val="0"/>
      <w:marTop w:val="0"/>
      <w:marBottom w:val="0"/>
      <w:divBdr>
        <w:top w:val="none" w:sz="0" w:space="0" w:color="auto"/>
        <w:left w:val="none" w:sz="0" w:space="0" w:color="auto"/>
        <w:bottom w:val="none" w:sz="0" w:space="0" w:color="auto"/>
        <w:right w:val="none" w:sz="0" w:space="0" w:color="auto"/>
      </w:divBdr>
    </w:div>
    <w:div w:id="1370690948">
      <w:bodyDiv w:val="1"/>
      <w:marLeft w:val="0"/>
      <w:marRight w:val="0"/>
      <w:marTop w:val="0"/>
      <w:marBottom w:val="0"/>
      <w:divBdr>
        <w:top w:val="none" w:sz="0" w:space="0" w:color="auto"/>
        <w:left w:val="none" w:sz="0" w:space="0" w:color="auto"/>
        <w:bottom w:val="none" w:sz="0" w:space="0" w:color="auto"/>
        <w:right w:val="none" w:sz="0" w:space="0" w:color="auto"/>
      </w:divBdr>
    </w:div>
    <w:div w:id="1654067698">
      <w:bodyDiv w:val="1"/>
      <w:marLeft w:val="0"/>
      <w:marRight w:val="0"/>
      <w:marTop w:val="0"/>
      <w:marBottom w:val="0"/>
      <w:divBdr>
        <w:top w:val="none" w:sz="0" w:space="0" w:color="auto"/>
        <w:left w:val="none" w:sz="0" w:space="0" w:color="auto"/>
        <w:bottom w:val="none" w:sz="0" w:space="0" w:color="auto"/>
        <w:right w:val="none" w:sz="0" w:space="0" w:color="auto"/>
      </w:divBdr>
    </w:div>
    <w:div w:id="1711027591">
      <w:bodyDiv w:val="1"/>
      <w:marLeft w:val="0"/>
      <w:marRight w:val="0"/>
      <w:marTop w:val="0"/>
      <w:marBottom w:val="0"/>
      <w:divBdr>
        <w:top w:val="none" w:sz="0" w:space="0" w:color="auto"/>
        <w:left w:val="none" w:sz="0" w:space="0" w:color="auto"/>
        <w:bottom w:val="none" w:sz="0" w:space="0" w:color="auto"/>
        <w:right w:val="none" w:sz="0" w:space="0" w:color="auto"/>
      </w:divBdr>
    </w:div>
    <w:div w:id="1715740323">
      <w:bodyDiv w:val="1"/>
      <w:marLeft w:val="0"/>
      <w:marRight w:val="0"/>
      <w:marTop w:val="0"/>
      <w:marBottom w:val="0"/>
      <w:divBdr>
        <w:top w:val="none" w:sz="0" w:space="0" w:color="auto"/>
        <w:left w:val="none" w:sz="0" w:space="0" w:color="auto"/>
        <w:bottom w:val="none" w:sz="0" w:space="0" w:color="auto"/>
        <w:right w:val="none" w:sz="0" w:space="0" w:color="auto"/>
      </w:divBdr>
    </w:div>
    <w:div w:id="1802115598">
      <w:bodyDiv w:val="1"/>
      <w:marLeft w:val="0"/>
      <w:marRight w:val="0"/>
      <w:marTop w:val="0"/>
      <w:marBottom w:val="0"/>
      <w:divBdr>
        <w:top w:val="none" w:sz="0" w:space="0" w:color="auto"/>
        <w:left w:val="none" w:sz="0" w:space="0" w:color="auto"/>
        <w:bottom w:val="none" w:sz="0" w:space="0" w:color="auto"/>
        <w:right w:val="none" w:sz="0" w:space="0" w:color="auto"/>
      </w:divBdr>
      <w:divsChild>
        <w:div w:id="531767254">
          <w:marLeft w:val="0"/>
          <w:marRight w:val="0"/>
          <w:marTop w:val="0"/>
          <w:marBottom w:val="0"/>
          <w:divBdr>
            <w:top w:val="none" w:sz="0" w:space="0" w:color="auto"/>
            <w:left w:val="none" w:sz="0" w:space="0" w:color="auto"/>
            <w:bottom w:val="none" w:sz="0" w:space="0" w:color="auto"/>
            <w:right w:val="none" w:sz="0" w:space="0" w:color="auto"/>
          </w:divBdr>
          <w:divsChild>
            <w:div w:id="1938519933">
              <w:marLeft w:val="0"/>
              <w:marRight w:val="0"/>
              <w:marTop w:val="0"/>
              <w:marBottom w:val="0"/>
              <w:divBdr>
                <w:top w:val="none" w:sz="0" w:space="0" w:color="auto"/>
                <w:left w:val="none" w:sz="0" w:space="0" w:color="auto"/>
                <w:bottom w:val="none" w:sz="0" w:space="0" w:color="auto"/>
                <w:right w:val="none" w:sz="0" w:space="0" w:color="auto"/>
              </w:divBdr>
              <w:divsChild>
                <w:div w:id="1308628813">
                  <w:marLeft w:val="0"/>
                  <w:marRight w:val="0"/>
                  <w:marTop w:val="0"/>
                  <w:marBottom w:val="0"/>
                  <w:divBdr>
                    <w:top w:val="none" w:sz="0" w:space="0" w:color="auto"/>
                    <w:left w:val="none" w:sz="0" w:space="0" w:color="auto"/>
                    <w:bottom w:val="none" w:sz="0" w:space="0" w:color="auto"/>
                    <w:right w:val="none" w:sz="0" w:space="0" w:color="auto"/>
                  </w:divBdr>
                  <w:divsChild>
                    <w:div w:id="174830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018104">
      <w:bodyDiv w:val="1"/>
      <w:marLeft w:val="0"/>
      <w:marRight w:val="0"/>
      <w:marTop w:val="0"/>
      <w:marBottom w:val="0"/>
      <w:divBdr>
        <w:top w:val="none" w:sz="0" w:space="0" w:color="auto"/>
        <w:left w:val="none" w:sz="0" w:space="0" w:color="auto"/>
        <w:bottom w:val="none" w:sz="0" w:space="0" w:color="auto"/>
        <w:right w:val="none" w:sz="0" w:space="0" w:color="auto"/>
      </w:divBdr>
    </w:div>
    <w:div w:id="19445321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mmgen.org/" TargetMode="External"/><Relationship Id="rId13" Type="http://schemas.openxmlformats.org/officeDocument/2006/relationships/image" Target="media/image5.emf"/><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em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emf"/><Relationship Id="rId10" Type="http://schemas.openxmlformats.org/officeDocument/2006/relationships/image" Target="media/image2.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15A6CF-5919-4389-8A36-5B74E5748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TotalTime>
  <Pages>13</Pages>
  <Words>1862</Words>
  <Characters>10487</Characters>
  <Application>Microsoft Office Word</Application>
  <DocSecurity>0</DocSecurity>
  <Lines>127</Lines>
  <Paragraphs>33</Paragraphs>
  <ScaleCrop>false</ScaleCrop>
  <HeadingPairs>
    <vt:vector size="2" baseType="variant">
      <vt:variant>
        <vt:lpstr>Title</vt:lpstr>
      </vt:variant>
      <vt:variant>
        <vt:i4>1</vt:i4>
      </vt:variant>
    </vt:vector>
  </HeadingPairs>
  <TitlesOfParts>
    <vt:vector size="1" baseType="lpstr">
      <vt:lpstr/>
    </vt:vector>
  </TitlesOfParts>
  <Company>University of Iowa</Company>
  <LinksUpToDate>false</LinksUpToDate>
  <CharactersWithSpaces>12316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Xue Lab</dc:creator>
  <cp:keywords/>
  <cp:lastModifiedBy>Xue, HaiHui</cp:lastModifiedBy>
  <cp:revision>243</cp:revision>
  <cp:lastPrinted>2017-07-13T16:29:00Z</cp:lastPrinted>
  <dcterms:created xsi:type="dcterms:W3CDTF">2020-06-01T17:55:00Z</dcterms:created>
  <dcterms:modified xsi:type="dcterms:W3CDTF">2021-05-28T00:07:00Z</dcterms:modified>
</cp:coreProperties>
</file>